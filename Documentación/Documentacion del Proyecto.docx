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FB3AE" w14:textId="2EE0EE0E" w:rsidR="00686C18" w:rsidRPr="002647ED" w:rsidRDefault="00686C18" w:rsidP="002647ED">
      <w:pPr>
        <w:pStyle w:val="Sinespaciado"/>
        <w:rPr>
          <w:lang w:val="es-CO"/>
        </w:rPr>
      </w:pPr>
      <w:bookmarkStart w:id="0" w:name="_Hlk170237448"/>
      <w:bookmarkEnd w:id="0"/>
    </w:p>
    <w:p w14:paraId="598CFDF0" w14:textId="77777777" w:rsidR="00686C18" w:rsidRDefault="00686C18" w:rsidP="00250755">
      <w:pPr>
        <w:jc w:val="center"/>
        <w:rPr>
          <w:b/>
          <w:lang w:val="es-CO"/>
        </w:rPr>
      </w:pPr>
    </w:p>
    <w:p w14:paraId="10F6D767" w14:textId="52A5DB21" w:rsidR="00B8369C" w:rsidRDefault="000D495F" w:rsidP="00250755">
      <w:pPr>
        <w:jc w:val="center"/>
        <w:rPr>
          <w:b/>
          <w:lang w:val="es-CO"/>
        </w:rPr>
      </w:pPr>
      <w:r>
        <w:rPr>
          <w:b/>
          <w:lang w:val="es-CO"/>
        </w:rPr>
        <w:t>Gestor de atención al cliente en el sector informático</w:t>
      </w:r>
    </w:p>
    <w:p w14:paraId="68B23D84" w14:textId="77777777" w:rsidR="00250755" w:rsidRDefault="00250755" w:rsidP="00250755">
      <w:pPr>
        <w:jc w:val="center"/>
        <w:rPr>
          <w:b/>
          <w:lang w:val="es-CO"/>
        </w:rPr>
      </w:pPr>
    </w:p>
    <w:p w14:paraId="18EEEC83" w14:textId="77777777" w:rsidR="00250755" w:rsidRDefault="00250755" w:rsidP="00250755">
      <w:pPr>
        <w:jc w:val="center"/>
        <w:rPr>
          <w:b/>
          <w:lang w:val="es-CO"/>
        </w:rPr>
      </w:pPr>
    </w:p>
    <w:p w14:paraId="20F42539" w14:textId="77777777" w:rsidR="00686C18" w:rsidRDefault="00686C18" w:rsidP="00250755">
      <w:pPr>
        <w:jc w:val="center"/>
        <w:rPr>
          <w:b/>
          <w:lang w:val="es-CO"/>
        </w:rPr>
      </w:pPr>
    </w:p>
    <w:p w14:paraId="5144C80F" w14:textId="77777777" w:rsidR="00250755" w:rsidRDefault="00250755" w:rsidP="00250755">
      <w:pPr>
        <w:jc w:val="center"/>
        <w:rPr>
          <w:b/>
          <w:lang w:val="es-CO"/>
        </w:rPr>
      </w:pPr>
    </w:p>
    <w:p w14:paraId="56BBC4CF" w14:textId="77777777" w:rsidR="00250755" w:rsidRDefault="00250755" w:rsidP="00250755">
      <w:pPr>
        <w:jc w:val="center"/>
        <w:rPr>
          <w:b/>
          <w:lang w:val="es-CO"/>
        </w:rPr>
      </w:pPr>
    </w:p>
    <w:p w14:paraId="7C7A1F79" w14:textId="77777777" w:rsidR="00250755" w:rsidRDefault="00250755" w:rsidP="00250755">
      <w:pPr>
        <w:jc w:val="center"/>
        <w:rPr>
          <w:b/>
          <w:lang w:val="es-CO"/>
        </w:rPr>
      </w:pPr>
    </w:p>
    <w:p w14:paraId="741662D5" w14:textId="77777777" w:rsidR="00686C18" w:rsidRDefault="00686C18" w:rsidP="00250755">
      <w:pPr>
        <w:jc w:val="center"/>
        <w:rPr>
          <w:b/>
          <w:lang w:val="es-CO"/>
        </w:rPr>
      </w:pPr>
    </w:p>
    <w:p w14:paraId="19DA8B94" w14:textId="77777777" w:rsidR="00686C18" w:rsidRDefault="00686C18" w:rsidP="00250755">
      <w:pPr>
        <w:jc w:val="center"/>
        <w:rPr>
          <w:b/>
          <w:lang w:val="es-CO"/>
        </w:rPr>
      </w:pPr>
    </w:p>
    <w:p w14:paraId="70296C87" w14:textId="77777777" w:rsidR="00250755" w:rsidRDefault="00250755" w:rsidP="00250755">
      <w:pPr>
        <w:jc w:val="center"/>
        <w:rPr>
          <w:b/>
          <w:lang w:val="es-CO"/>
        </w:rPr>
      </w:pPr>
    </w:p>
    <w:p w14:paraId="003566FD" w14:textId="77777777" w:rsidR="00250755" w:rsidRDefault="00686C18" w:rsidP="00686C18">
      <w:pPr>
        <w:jc w:val="center"/>
        <w:rPr>
          <w:b/>
          <w:lang w:val="es-CO"/>
        </w:rPr>
      </w:pPr>
      <w:r>
        <w:rPr>
          <w:b/>
          <w:lang w:val="es-CO"/>
        </w:rPr>
        <w:t>Estudiantes</w:t>
      </w:r>
    </w:p>
    <w:p w14:paraId="1BBCB9C6" w14:textId="77777777" w:rsidR="00250755" w:rsidRPr="00250755" w:rsidRDefault="00250755" w:rsidP="00250755">
      <w:pPr>
        <w:jc w:val="center"/>
        <w:rPr>
          <w:lang w:val="es-CO"/>
        </w:rPr>
      </w:pPr>
    </w:p>
    <w:p w14:paraId="322FADCF" w14:textId="77777777" w:rsidR="00250755" w:rsidRPr="00250755" w:rsidRDefault="00250755" w:rsidP="00250755">
      <w:pPr>
        <w:jc w:val="center"/>
        <w:rPr>
          <w:lang w:val="es-CO"/>
        </w:rPr>
      </w:pPr>
      <w:r w:rsidRPr="00250755">
        <w:rPr>
          <w:lang w:val="es-CO"/>
        </w:rPr>
        <w:t xml:space="preserve">Yareth Ohany García Rangel </w:t>
      </w:r>
    </w:p>
    <w:p w14:paraId="6A2BADFF" w14:textId="77777777" w:rsidR="00250755" w:rsidRPr="00250755" w:rsidRDefault="00250755" w:rsidP="00250755">
      <w:pPr>
        <w:jc w:val="center"/>
        <w:rPr>
          <w:lang w:val="es-CO"/>
        </w:rPr>
      </w:pPr>
    </w:p>
    <w:p w14:paraId="28BEFAA3" w14:textId="77777777" w:rsidR="00250755" w:rsidRPr="00250755" w:rsidRDefault="00250755" w:rsidP="00250755">
      <w:pPr>
        <w:jc w:val="center"/>
        <w:rPr>
          <w:lang w:val="es-CO"/>
        </w:rPr>
      </w:pPr>
      <w:r w:rsidRPr="00250755">
        <w:rPr>
          <w:lang w:val="es-CO"/>
        </w:rPr>
        <w:t>Brayan Fernando Sánchez Izquierdo</w:t>
      </w:r>
    </w:p>
    <w:p w14:paraId="41A20160" w14:textId="77777777" w:rsidR="00250755" w:rsidRPr="00250755" w:rsidRDefault="00250755" w:rsidP="00250755">
      <w:pPr>
        <w:jc w:val="center"/>
        <w:rPr>
          <w:lang w:val="es-CO"/>
        </w:rPr>
      </w:pPr>
    </w:p>
    <w:p w14:paraId="6320D96A" w14:textId="77777777" w:rsidR="00250755" w:rsidRDefault="00250755" w:rsidP="00250755">
      <w:pPr>
        <w:jc w:val="center"/>
        <w:rPr>
          <w:b/>
          <w:lang w:val="es-CO"/>
        </w:rPr>
      </w:pPr>
    </w:p>
    <w:p w14:paraId="7E41A8DF" w14:textId="77777777" w:rsidR="00250755" w:rsidRDefault="00250755" w:rsidP="00250755">
      <w:pPr>
        <w:jc w:val="center"/>
        <w:rPr>
          <w:b/>
          <w:lang w:val="es-CO"/>
        </w:rPr>
      </w:pPr>
    </w:p>
    <w:p w14:paraId="37F86C65" w14:textId="77777777" w:rsidR="00686C18" w:rsidRDefault="00686C18" w:rsidP="00250755">
      <w:pPr>
        <w:jc w:val="center"/>
        <w:rPr>
          <w:b/>
          <w:lang w:val="es-CO"/>
        </w:rPr>
      </w:pPr>
    </w:p>
    <w:p w14:paraId="5063426C" w14:textId="77777777" w:rsidR="00686C18" w:rsidRDefault="00686C18" w:rsidP="00250755">
      <w:pPr>
        <w:jc w:val="center"/>
        <w:rPr>
          <w:b/>
          <w:lang w:val="es-CO"/>
        </w:rPr>
      </w:pPr>
    </w:p>
    <w:p w14:paraId="0AF7FA03" w14:textId="77777777" w:rsidR="00686C18" w:rsidRDefault="00686C18" w:rsidP="00250755">
      <w:pPr>
        <w:jc w:val="center"/>
        <w:rPr>
          <w:b/>
          <w:lang w:val="es-CO"/>
        </w:rPr>
      </w:pPr>
    </w:p>
    <w:p w14:paraId="663EF138" w14:textId="77777777" w:rsidR="00686C18" w:rsidRDefault="00686C18" w:rsidP="00250755">
      <w:pPr>
        <w:jc w:val="center"/>
        <w:rPr>
          <w:b/>
          <w:lang w:val="es-CO"/>
        </w:rPr>
      </w:pPr>
    </w:p>
    <w:p w14:paraId="17B8F106" w14:textId="77777777" w:rsidR="00686C18" w:rsidRDefault="00686C18" w:rsidP="00250755">
      <w:pPr>
        <w:jc w:val="center"/>
        <w:rPr>
          <w:b/>
          <w:lang w:val="es-CO"/>
        </w:rPr>
      </w:pPr>
    </w:p>
    <w:p w14:paraId="2D033A70" w14:textId="77777777" w:rsidR="00686C18" w:rsidRPr="00686C18" w:rsidRDefault="00686C18" w:rsidP="00250755">
      <w:pPr>
        <w:jc w:val="center"/>
        <w:rPr>
          <w:lang w:val="es-CO"/>
        </w:rPr>
      </w:pPr>
    </w:p>
    <w:p w14:paraId="6FE5AA8F" w14:textId="77777777" w:rsidR="00686C18" w:rsidRPr="00686C18" w:rsidRDefault="00686C18" w:rsidP="00250755">
      <w:pPr>
        <w:jc w:val="center"/>
        <w:rPr>
          <w:lang w:val="es-CO"/>
        </w:rPr>
      </w:pPr>
    </w:p>
    <w:p w14:paraId="58CD21EA" w14:textId="77777777" w:rsidR="00686C18" w:rsidRPr="00686C18" w:rsidRDefault="00686C18" w:rsidP="00250755">
      <w:pPr>
        <w:jc w:val="center"/>
        <w:rPr>
          <w:b/>
          <w:lang w:val="es-CO"/>
        </w:rPr>
      </w:pPr>
      <w:r w:rsidRPr="00686C18">
        <w:rPr>
          <w:b/>
          <w:lang w:val="es-CO"/>
        </w:rPr>
        <w:t>Instructor</w:t>
      </w:r>
    </w:p>
    <w:p w14:paraId="509AF27C" w14:textId="77777777" w:rsidR="00686C18" w:rsidRPr="00686C18" w:rsidRDefault="00686C18" w:rsidP="00250755">
      <w:pPr>
        <w:jc w:val="center"/>
        <w:rPr>
          <w:lang w:val="es-CO"/>
        </w:rPr>
      </w:pPr>
    </w:p>
    <w:p w14:paraId="63556F23" w14:textId="77777777" w:rsidR="00686C18" w:rsidRPr="00686C18" w:rsidRDefault="00686C18" w:rsidP="00250755">
      <w:pPr>
        <w:jc w:val="center"/>
        <w:rPr>
          <w:lang w:val="es-CO"/>
        </w:rPr>
      </w:pPr>
      <w:r w:rsidRPr="00686C18">
        <w:rPr>
          <w:lang w:val="es-CO"/>
        </w:rPr>
        <w:t>Cesar Arturo Esquivel</w:t>
      </w:r>
    </w:p>
    <w:p w14:paraId="5F9587BA" w14:textId="77777777" w:rsidR="00686C18" w:rsidRPr="00686C18" w:rsidRDefault="00686C18" w:rsidP="00250755">
      <w:pPr>
        <w:jc w:val="center"/>
        <w:rPr>
          <w:lang w:val="es-CO"/>
        </w:rPr>
      </w:pPr>
    </w:p>
    <w:p w14:paraId="0684C7A3" w14:textId="77777777" w:rsidR="00686C18" w:rsidRDefault="00686C18" w:rsidP="00250755">
      <w:pPr>
        <w:jc w:val="center"/>
        <w:rPr>
          <w:lang w:val="es-CO"/>
        </w:rPr>
      </w:pPr>
    </w:p>
    <w:p w14:paraId="2EEB5C42" w14:textId="77777777" w:rsidR="00686C18" w:rsidRDefault="00686C18" w:rsidP="00250755">
      <w:pPr>
        <w:jc w:val="center"/>
        <w:rPr>
          <w:lang w:val="es-CO"/>
        </w:rPr>
      </w:pPr>
    </w:p>
    <w:p w14:paraId="163F119E" w14:textId="77777777" w:rsidR="00686C18" w:rsidRDefault="00686C18" w:rsidP="00250755">
      <w:pPr>
        <w:jc w:val="center"/>
        <w:rPr>
          <w:lang w:val="es-CO"/>
        </w:rPr>
      </w:pPr>
    </w:p>
    <w:p w14:paraId="0C939260" w14:textId="77777777" w:rsidR="00686C18" w:rsidRDefault="00686C18" w:rsidP="00250755">
      <w:pPr>
        <w:jc w:val="center"/>
        <w:rPr>
          <w:lang w:val="es-CO"/>
        </w:rPr>
      </w:pPr>
    </w:p>
    <w:p w14:paraId="1463144A" w14:textId="77777777" w:rsidR="00686C18" w:rsidRDefault="00686C18" w:rsidP="00250755">
      <w:pPr>
        <w:jc w:val="center"/>
        <w:rPr>
          <w:lang w:val="es-CO"/>
        </w:rPr>
      </w:pPr>
    </w:p>
    <w:p w14:paraId="380E2330" w14:textId="77777777" w:rsidR="00686C18" w:rsidRDefault="00686C18" w:rsidP="00250755">
      <w:pPr>
        <w:jc w:val="center"/>
        <w:rPr>
          <w:lang w:val="es-CO"/>
        </w:rPr>
      </w:pPr>
    </w:p>
    <w:p w14:paraId="1168CD25" w14:textId="77777777" w:rsidR="00686C18" w:rsidRDefault="00686C18" w:rsidP="00250755">
      <w:pPr>
        <w:jc w:val="center"/>
        <w:rPr>
          <w:lang w:val="es-CO"/>
        </w:rPr>
      </w:pPr>
    </w:p>
    <w:p w14:paraId="7C92BCB6" w14:textId="77777777" w:rsidR="00686C18" w:rsidRDefault="00686C18" w:rsidP="00250755">
      <w:pPr>
        <w:jc w:val="center"/>
        <w:rPr>
          <w:lang w:val="es-CO"/>
        </w:rPr>
      </w:pPr>
    </w:p>
    <w:p w14:paraId="245E7BC5" w14:textId="77777777" w:rsidR="00686C18" w:rsidRDefault="00686C18" w:rsidP="00686C18">
      <w:pPr>
        <w:ind w:firstLine="0"/>
        <w:rPr>
          <w:lang w:val="es-CO"/>
        </w:rPr>
      </w:pPr>
    </w:p>
    <w:p w14:paraId="57BEEC89" w14:textId="77777777" w:rsidR="00686C18" w:rsidRPr="00686C18" w:rsidRDefault="00686C18" w:rsidP="00250755">
      <w:pPr>
        <w:jc w:val="center"/>
        <w:rPr>
          <w:lang w:val="es-CO"/>
        </w:rPr>
      </w:pPr>
    </w:p>
    <w:p w14:paraId="528537E8" w14:textId="77777777" w:rsidR="00686C18" w:rsidRPr="00686C18" w:rsidRDefault="00686C18" w:rsidP="00686C18">
      <w:pPr>
        <w:jc w:val="center"/>
        <w:rPr>
          <w:lang w:val="es-CO"/>
        </w:rPr>
      </w:pPr>
      <w:r w:rsidRPr="00686C18">
        <w:rPr>
          <w:lang w:val="es-CO"/>
        </w:rPr>
        <w:t>Sena</w:t>
      </w:r>
      <w:r>
        <w:rPr>
          <w:lang w:val="es-CO"/>
        </w:rPr>
        <w:t xml:space="preserve"> | </w:t>
      </w:r>
      <w:r w:rsidRPr="00686C18">
        <w:rPr>
          <w:lang w:val="es-CO"/>
        </w:rPr>
        <w:t>Industria y Construcción</w:t>
      </w:r>
    </w:p>
    <w:p w14:paraId="5BBEADF3" w14:textId="77777777" w:rsidR="00686C18" w:rsidRPr="00686C18" w:rsidRDefault="00686C18" w:rsidP="00250755">
      <w:pPr>
        <w:jc w:val="center"/>
        <w:rPr>
          <w:lang w:val="es-CO"/>
        </w:rPr>
      </w:pPr>
    </w:p>
    <w:p w14:paraId="3D2427FB" w14:textId="77777777" w:rsidR="00686C18" w:rsidRPr="00686C18" w:rsidRDefault="00686C18" w:rsidP="00250755">
      <w:pPr>
        <w:jc w:val="center"/>
        <w:rPr>
          <w:lang w:val="es-CO"/>
        </w:rPr>
      </w:pPr>
      <w:r w:rsidRPr="00686C18">
        <w:rPr>
          <w:lang w:val="es-CO"/>
        </w:rPr>
        <w:t xml:space="preserve">Análisis y Desarrollo de Software </w:t>
      </w:r>
    </w:p>
    <w:p w14:paraId="2F1EA6D2" w14:textId="77777777" w:rsidR="00686C18" w:rsidRPr="00686C18" w:rsidRDefault="00686C18" w:rsidP="002647ED">
      <w:pPr>
        <w:pStyle w:val="Ttulo2"/>
        <w:rPr>
          <w:lang w:val="es-CO"/>
        </w:rPr>
      </w:pPr>
    </w:p>
    <w:p w14:paraId="45F28993" w14:textId="77777777" w:rsidR="00686C18" w:rsidRDefault="00686C18" w:rsidP="00250755">
      <w:pPr>
        <w:jc w:val="center"/>
        <w:rPr>
          <w:lang w:val="es-CO"/>
        </w:rPr>
      </w:pPr>
      <w:r w:rsidRPr="00686C18">
        <w:rPr>
          <w:lang w:val="es-CO"/>
        </w:rPr>
        <w:t>2024</w:t>
      </w:r>
    </w:p>
    <w:p w14:paraId="131574BC" w14:textId="77777777" w:rsidR="002647ED" w:rsidRDefault="002647ED" w:rsidP="00250755">
      <w:pPr>
        <w:jc w:val="center"/>
        <w:rPr>
          <w:lang w:val="es-CO"/>
        </w:rPr>
      </w:pPr>
    </w:p>
    <w:p w14:paraId="3B591692" w14:textId="77777777" w:rsidR="00E94EDB" w:rsidRDefault="00E94EDB" w:rsidP="005D13F8">
      <w:pPr>
        <w:ind w:firstLine="0"/>
        <w:rPr>
          <w:lang w:val="es-CO"/>
        </w:rPr>
      </w:pPr>
    </w:p>
    <w:sdt>
      <w:sdtPr>
        <w:rPr>
          <w:rFonts w:eastAsiaTheme="minorHAnsi" w:cstheme="minorBidi"/>
          <w:b w:val="0"/>
          <w:color w:val="auto"/>
          <w:sz w:val="24"/>
          <w:szCs w:val="22"/>
          <w:lang w:val="es-ES" w:eastAsia="en-US"/>
        </w:rPr>
        <w:id w:val="-1602090944"/>
        <w:docPartObj>
          <w:docPartGallery w:val="Table of Contents"/>
          <w:docPartUnique/>
        </w:docPartObj>
      </w:sdtPr>
      <w:sdtEndPr>
        <w:rPr>
          <w:bCs/>
        </w:rPr>
      </w:sdtEndPr>
      <w:sdtContent>
        <w:p w14:paraId="6BEB84F5" w14:textId="545FD9B0" w:rsidR="005D13F8" w:rsidRDefault="005D13F8">
          <w:pPr>
            <w:pStyle w:val="TtuloTDC"/>
          </w:pPr>
          <w:r>
            <w:rPr>
              <w:lang w:val="es-ES"/>
            </w:rPr>
            <w:t>Tabla de Contenido</w:t>
          </w:r>
        </w:p>
        <w:p w14:paraId="754E4327" w14:textId="2038E94A" w:rsidR="005D13F8" w:rsidRDefault="005D13F8">
          <w:pPr>
            <w:pStyle w:val="TDC1"/>
            <w:tabs>
              <w:tab w:val="right" w:leader="dot" w:pos="9016"/>
            </w:tabs>
            <w:rPr>
              <w:rFonts w:asciiTheme="minorHAnsi" w:eastAsiaTheme="minorEastAsia" w:hAnsiTheme="minorHAnsi"/>
              <w:noProof/>
              <w:sz w:val="22"/>
              <w:lang w:val="es-CO" w:eastAsia="es-CO"/>
            </w:rPr>
          </w:pPr>
          <w:r>
            <w:fldChar w:fldCharType="begin"/>
          </w:r>
          <w:r>
            <w:instrText xml:space="preserve"> TOC \o "1-3" \h \z \u </w:instrText>
          </w:r>
          <w:r>
            <w:fldChar w:fldCharType="separate"/>
          </w:r>
          <w:hyperlink w:anchor="_Toc169761059" w:history="1">
            <w:r w:rsidRPr="00023773">
              <w:rPr>
                <w:rStyle w:val="Hipervnculo"/>
                <w:noProof/>
              </w:rPr>
              <w:t>Introducción</w:t>
            </w:r>
            <w:r>
              <w:rPr>
                <w:noProof/>
                <w:webHidden/>
              </w:rPr>
              <w:tab/>
            </w:r>
            <w:r>
              <w:rPr>
                <w:noProof/>
                <w:webHidden/>
              </w:rPr>
              <w:fldChar w:fldCharType="begin"/>
            </w:r>
            <w:r>
              <w:rPr>
                <w:noProof/>
                <w:webHidden/>
              </w:rPr>
              <w:instrText xml:space="preserve"> PAGEREF _Toc169761059 \h </w:instrText>
            </w:r>
            <w:r>
              <w:rPr>
                <w:noProof/>
                <w:webHidden/>
              </w:rPr>
            </w:r>
            <w:r>
              <w:rPr>
                <w:noProof/>
                <w:webHidden/>
              </w:rPr>
              <w:fldChar w:fldCharType="separate"/>
            </w:r>
            <w:r w:rsidR="00BE4A30">
              <w:rPr>
                <w:noProof/>
                <w:webHidden/>
              </w:rPr>
              <w:t>4</w:t>
            </w:r>
            <w:r>
              <w:rPr>
                <w:noProof/>
                <w:webHidden/>
              </w:rPr>
              <w:fldChar w:fldCharType="end"/>
            </w:r>
          </w:hyperlink>
        </w:p>
        <w:p w14:paraId="56731CF0" w14:textId="0FC67293" w:rsidR="005D13F8" w:rsidRDefault="00000000">
          <w:pPr>
            <w:pStyle w:val="TDC1"/>
            <w:tabs>
              <w:tab w:val="right" w:leader="dot" w:pos="9016"/>
            </w:tabs>
            <w:rPr>
              <w:rFonts w:asciiTheme="minorHAnsi" w:eastAsiaTheme="minorEastAsia" w:hAnsiTheme="minorHAnsi"/>
              <w:noProof/>
              <w:sz w:val="22"/>
              <w:lang w:val="es-CO" w:eastAsia="es-CO"/>
            </w:rPr>
          </w:pPr>
          <w:hyperlink w:anchor="_Toc169761060" w:history="1">
            <w:r w:rsidR="005D13F8" w:rsidRPr="00023773">
              <w:rPr>
                <w:rStyle w:val="Hipervnculo"/>
                <w:noProof/>
                <w:lang w:val="es-CO"/>
              </w:rPr>
              <w:t>Justificación</w:t>
            </w:r>
            <w:r w:rsidR="005D13F8">
              <w:rPr>
                <w:noProof/>
                <w:webHidden/>
              </w:rPr>
              <w:tab/>
            </w:r>
            <w:r w:rsidR="005D13F8">
              <w:rPr>
                <w:noProof/>
                <w:webHidden/>
              </w:rPr>
              <w:fldChar w:fldCharType="begin"/>
            </w:r>
            <w:r w:rsidR="005D13F8">
              <w:rPr>
                <w:noProof/>
                <w:webHidden/>
              </w:rPr>
              <w:instrText xml:space="preserve"> PAGEREF _Toc169761060 \h </w:instrText>
            </w:r>
            <w:r w:rsidR="005D13F8">
              <w:rPr>
                <w:noProof/>
                <w:webHidden/>
              </w:rPr>
            </w:r>
            <w:r w:rsidR="005D13F8">
              <w:rPr>
                <w:noProof/>
                <w:webHidden/>
              </w:rPr>
              <w:fldChar w:fldCharType="separate"/>
            </w:r>
            <w:r w:rsidR="00BE4A30">
              <w:rPr>
                <w:noProof/>
                <w:webHidden/>
              </w:rPr>
              <w:t>4</w:t>
            </w:r>
            <w:r w:rsidR="005D13F8">
              <w:rPr>
                <w:noProof/>
                <w:webHidden/>
              </w:rPr>
              <w:fldChar w:fldCharType="end"/>
            </w:r>
          </w:hyperlink>
        </w:p>
        <w:p w14:paraId="192A0113" w14:textId="1A7533F6" w:rsidR="005D13F8" w:rsidRDefault="00000000">
          <w:pPr>
            <w:pStyle w:val="TDC1"/>
            <w:tabs>
              <w:tab w:val="right" w:leader="dot" w:pos="9016"/>
            </w:tabs>
            <w:rPr>
              <w:rFonts w:asciiTheme="minorHAnsi" w:eastAsiaTheme="minorEastAsia" w:hAnsiTheme="minorHAnsi"/>
              <w:noProof/>
              <w:sz w:val="22"/>
              <w:lang w:val="es-CO" w:eastAsia="es-CO"/>
            </w:rPr>
          </w:pPr>
          <w:hyperlink w:anchor="_Toc169761061" w:history="1">
            <w:r w:rsidR="005D13F8" w:rsidRPr="00023773">
              <w:rPr>
                <w:rStyle w:val="Hipervnculo"/>
                <w:noProof/>
              </w:rPr>
              <w:t>Contenido del Proyecto</w:t>
            </w:r>
            <w:r w:rsidR="005D13F8">
              <w:rPr>
                <w:noProof/>
                <w:webHidden/>
              </w:rPr>
              <w:tab/>
            </w:r>
            <w:r w:rsidR="005D13F8">
              <w:rPr>
                <w:noProof/>
                <w:webHidden/>
              </w:rPr>
              <w:fldChar w:fldCharType="begin"/>
            </w:r>
            <w:r w:rsidR="005D13F8">
              <w:rPr>
                <w:noProof/>
                <w:webHidden/>
              </w:rPr>
              <w:instrText xml:space="preserve"> PAGEREF _Toc169761061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7B78003A" w14:textId="2FD911A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62" w:history="1">
            <w:r w:rsidR="005D13F8" w:rsidRPr="00023773">
              <w:rPr>
                <w:rStyle w:val="Hipervnculo"/>
                <w:noProof/>
              </w:rPr>
              <w:t>Equipo de trabajo</w:t>
            </w:r>
            <w:r w:rsidR="005D13F8">
              <w:rPr>
                <w:noProof/>
                <w:webHidden/>
              </w:rPr>
              <w:tab/>
            </w:r>
            <w:r w:rsidR="005D13F8">
              <w:rPr>
                <w:noProof/>
                <w:webHidden/>
              </w:rPr>
              <w:fldChar w:fldCharType="begin"/>
            </w:r>
            <w:r w:rsidR="005D13F8">
              <w:rPr>
                <w:noProof/>
                <w:webHidden/>
              </w:rPr>
              <w:instrText xml:space="preserve"> PAGEREF _Toc169761062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45ADB877" w14:textId="37BF767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63" w:history="1">
            <w:r w:rsidR="005D13F8" w:rsidRPr="00023773">
              <w:rPr>
                <w:rStyle w:val="Hipervnculo"/>
                <w:noProof/>
              </w:rPr>
              <w:t>Planificación Scrum</w:t>
            </w:r>
            <w:r w:rsidR="005D13F8">
              <w:rPr>
                <w:noProof/>
                <w:webHidden/>
              </w:rPr>
              <w:tab/>
            </w:r>
            <w:r w:rsidR="005D13F8">
              <w:rPr>
                <w:noProof/>
                <w:webHidden/>
              </w:rPr>
              <w:fldChar w:fldCharType="begin"/>
            </w:r>
            <w:r w:rsidR="005D13F8">
              <w:rPr>
                <w:noProof/>
                <w:webHidden/>
              </w:rPr>
              <w:instrText xml:space="preserve"> PAGEREF _Toc169761063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348A8FC3" w14:textId="0A1715CD"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4" w:history="1">
            <w:r w:rsidR="005D13F8" w:rsidRPr="00023773">
              <w:rPr>
                <w:rStyle w:val="Hipervnculo"/>
                <w:noProof/>
              </w:rPr>
              <w:t>Backlog</w:t>
            </w:r>
            <w:r w:rsidR="005D13F8">
              <w:rPr>
                <w:noProof/>
                <w:webHidden/>
              </w:rPr>
              <w:tab/>
            </w:r>
            <w:r w:rsidR="005D13F8">
              <w:rPr>
                <w:noProof/>
                <w:webHidden/>
              </w:rPr>
              <w:fldChar w:fldCharType="begin"/>
            </w:r>
            <w:r w:rsidR="005D13F8">
              <w:rPr>
                <w:noProof/>
                <w:webHidden/>
              </w:rPr>
              <w:instrText xml:space="preserve"> PAGEREF _Toc169761064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42BA0036" w14:textId="46B77C08"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5" w:history="1">
            <w:r w:rsidR="005D13F8" w:rsidRPr="00023773">
              <w:rPr>
                <w:rStyle w:val="Hipervnculo"/>
                <w:noProof/>
              </w:rPr>
              <w:t>Entrega de requerimientos</w:t>
            </w:r>
            <w:r w:rsidR="005D13F8">
              <w:rPr>
                <w:noProof/>
                <w:webHidden/>
              </w:rPr>
              <w:tab/>
            </w:r>
            <w:r w:rsidR="005D13F8">
              <w:rPr>
                <w:noProof/>
                <w:webHidden/>
              </w:rPr>
              <w:fldChar w:fldCharType="begin"/>
            </w:r>
            <w:r w:rsidR="005D13F8">
              <w:rPr>
                <w:noProof/>
                <w:webHidden/>
              </w:rPr>
              <w:instrText xml:space="preserve"> PAGEREF _Toc169761065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74A6DF52" w14:textId="7909887D"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6" w:history="1">
            <w:r w:rsidR="005D13F8" w:rsidRPr="00023773">
              <w:rPr>
                <w:rStyle w:val="Hipervnculo"/>
                <w:noProof/>
              </w:rPr>
              <w:t>Modelado y Construcción bd</w:t>
            </w:r>
            <w:r w:rsidR="005D13F8">
              <w:rPr>
                <w:noProof/>
                <w:webHidden/>
              </w:rPr>
              <w:tab/>
            </w:r>
            <w:r w:rsidR="005D13F8">
              <w:rPr>
                <w:noProof/>
                <w:webHidden/>
              </w:rPr>
              <w:fldChar w:fldCharType="begin"/>
            </w:r>
            <w:r w:rsidR="005D13F8">
              <w:rPr>
                <w:noProof/>
                <w:webHidden/>
              </w:rPr>
              <w:instrText xml:space="preserve"> PAGEREF _Toc169761066 \h </w:instrText>
            </w:r>
            <w:r w:rsidR="005D13F8">
              <w:rPr>
                <w:noProof/>
                <w:webHidden/>
              </w:rPr>
            </w:r>
            <w:r w:rsidR="005D13F8">
              <w:rPr>
                <w:noProof/>
                <w:webHidden/>
              </w:rPr>
              <w:fldChar w:fldCharType="separate"/>
            </w:r>
            <w:r w:rsidR="00BE4A30">
              <w:rPr>
                <w:noProof/>
                <w:webHidden/>
              </w:rPr>
              <w:t>6</w:t>
            </w:r>
            <w:r w:rsidR="005D13F8">
              <w:rPr>
                <w:noProof/>
                <w:webHidden/>
              </w:rPr>
              <w:fldChar w:fldCharType="end"/>
            </w:r>
          </w:hyperlink>
        </w:p>
        <w:p w14:paraId="40D24679" w14:textId="2688F91E"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7" w:history="1">
            <w:r w:rsidR="005D13F8" w:rsidRPr="00023773">
              <w:rPr>
                <w:rStyle w:val="Hipervnculo"/>
                <w:noProof/>
              </w:rPr>
              <w:t>Maquetación Pagina Web</w:t>
            </w:r>
            <w:r w:rsidR="005D13F8">
              <w:rPr>
                <w:noProof/>
                <w:webHidden/>
              </w:rPr>
              <w:tab/>
            </w:r>
            <w:r w:rsidR="005D13F8">
              <w:rPr>
                <w:noProof/>
                <w:webHidden/>
              </w:rPr>
              <w:fldChar w:fldCharType="begin"/>
            </w:r>
            <w:r w:rsidR="005D13F8">
              <w:rPr>
                <w:noProof/>
                <w:webHidden/>
              </w:rPr>
              <w:instrText xml:space="preserve"> PAGEREF _Toc169761067 \h </w:instrText>
            </w:r>
            <w:r w:rsidR="005D13F8">
              <w:rPr>
                <w:noProof/>
                <w:webHidden/>
              </w:rPr>
            </w:r>
            <w:r w:rsidR="005D13F8">
              <w:rPr>
                <w:noProof/>
                <w:webHidden/>
              </w:rPr>
              <w:fldChar w:fldCharType="separate"/>
            </w:r>
            <w:r w:rsidR="00BE4A30">
              <w:rPr>
                <w:noProof/>
                <w:webHidden/>
              </w:rPr>
              <w:t>6</w:t>
            </w:r>
            <w:r w:rsidR="005D13F8">
              <w:rPr>
                <w:noProof/>
                <w:webHidden/>
              </w:rPr>
              <w:fldChar w:fldCharType="end"/>
            </w:r>
          </w:hyperlink>
        </w:p>
        <w:p w14:paraId="5DE66932" w14:textId="372EA294"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8" w:history="1">
            <w:r w:rsidR="005D13F8" w:rsidRPr="00023773">
              <w:rPr>
                <w:rStyle w:val="Hipervnculo"/>
                <w:noProof/>
              </w:rPr>
              <w:t>Modulo Administrador</w:t>
            </w:r>
            <w:r w:rsidR="005D13F8">
              <w:rPr>
                <w:noProof/>
                <w:webHidden/>
              </w:rPr>
              <w:tab/>
            </w:r>
            <w:r w:rsidR="005D13F8">
              <w:rPr>
                <w:noProof/>
                <w:webHidden/>
              </w:rPr>
              <w:fldChar w:fldCharType="begin"/>
            </w:r>
            <w:r w:rsidR="005D13F8">
              <w:rPr>
                <w:noProof/>
                <w:webHidden/>
              </w:rPr>
              <w:instrText xml:space="preserve"> PAGEREF _Toc169761068 \h </w:instrText>
            </w:r>
            <w:r w:rsidR="005D13F8">
              <w:rPr>
                <w:noProof/>
                <w:webHidden/>
              </w:rPr>
            </w:r>
            <w:r w:rsidR="005D13F8">
              <w:rPr>
                <w:noProof/>
                <w:webHidden/>
              </w:rPr>
              <w:fldChar w:fldCharType="separate"/>
            </w:r>
            <w:r w:rsidR="00BE4A30">
              <w:rPr>
                <w:noProof/>
                <w:webHidden/>
              </w:rPr>
              <w:t>7</w:t>
            </w:r>
            <w:r w:rsidR="005D13F8">
              <w:rPr>
                <w:noProof/>
                <w:webHidden/>
              </w:rPr>
              <w:fldChar w:fldCharType="end"/>
            </w:r>
          </w:hyperlink>
        </w:p>
        <w:p w14:paraId="6B5E89D0" w14:textId="6617BD36"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9" w:history="1">
            <w:r w:rsidR="005D13F8" w:rsidRPr="00023773">
              <w:rPr>
                <w:rStyle w:val="Hipervnculo"/>
                <w:noProof/>
              </w:rPr>
              <w:t>Modulo CEO</w:t>
            </w:r>
            <w:r w:rsidR="005D13F8">
              <w:rPr>
                <w:noProof/>
                <w:webHidden/>
              </w:rPr>
              <w:tab/>
            </w:r>
            <w:r w:rsidR="005D13F8">
              <w:rPr>
                <w:noProof/>
                <w:webHidden/>
              </w:rPr>
              <w:fldChar w:fldCharType="begin"/>
            </w:r>
            <w:r w:rsidR="005D13F8">
              <w:rPr>
                <w:noProof/>
                <w:webHidden/>
              </w:rPr>
              <w:instrText xml:space="preserve"> PAGEREF _Toc169761069 \h </w:instrText>
            </w:r>
            <w:r w:rsidR="005D13F8">
              <w:rPr>
                <w:noProof/>
                <w:webHidden/>
              </w:rPr>
            </w:r>
            <w:r w:rsidR="005D13F8">
              <w:rPr>
                <w:noProof/>
                <w:webHidden/>
              </w:rPr>
              <w:fldChar w:fldCharType="separate"/>
            </w:r>
            <w:r w:rsidR="00BE4A30">
              <w:rPr>
                <w:noProof/>
                <w:webHidden/>
              </w:rPr>
              <w:t>9</w:t>
            </w:r>
            <w:r w:rsidR="005D13F8">
              <w:rPr>
                <w:noProof/>
                <w:webHidden/>
              </w:rPr>
              <w:fldChar w:fldCharType="end"/>
            </w:r>
          </w:hyperlink>
        </w:p>
        <w:p w14:paraId="24D9EAEC" w14:textId="677D31A7"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0" w:history="1">
            <w:r w:rsidR="005D13F8" w:rsidRPr="00023773">
              <w:rPr>
                <w:rStyle w:val="Hipervnculo"/>
                <w:noProof/>
              </w:rPr>
              <w:t>Modulo Cliente</w:t>
            </w:r>
            <w:r w:rsidR="005D13F8">
              <w:rPr>
                <w:noProof/>
                <w:webHidden/>
              </w:rPr>
              <w:tab/>
            </w:r>
            <w:r w:rsidR="005D13F8">
              <w:rPr>
                <w:noProof/>
                <w:webHidden/>
              </w:rPr>
              <w:fldChar w:fldCharType="begin"/>
            </w:r>
            <w:r w:rsidR="005D13F8">
              <w:rPr>
                <w:noProof/>
                <w:webHidden/>
              </w:rPr>
              <w:instrText xml:space="preserve"> PAGEREF _Toc169761070 \h </w:instrText>
            </w:r>
            <w:r w:rsidR="005D13F8">
              <w:rPr>
                <w:noProof/>
                <w:webHidden/>
              </w:rPr>
            </w:r>
            <w:r w:rsidR="005D13F8">
              <w:rPr>
                <w:noProof/>
                <w:webHidden/>
              </w:rPr>
              <w:fldChar w:fldCharType="separate"/>
            </w:r>
            <w:r w:rsidR="00BE4A30">
              <w:rPr>
                <w:noProof/>
                <w:webHidden/>
              </w:rPr>
              <w:t>10</w:t>
            </w:r>
            <w:r w:rsidR="005D13F8">
              <w:rPr>
                <w:noProof/>
                <w:webHidden/>
              </w:rPr>
              <w:fldChar w:fldCharType="end"/>
            </w:r>
          </w:hyperlink>
        </w:p>
        <w:p w14:paraId="57162B09" w14:textId="58AE1A29"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1" w:history="1">
            <w:r w:rsidR="005D13F8" w:rsidRPr="00023773">
              <w:rPr>
                <w:rStyle w:val="Hipervnculo"/>
                <w:noProof/>
              </w:rPr>
              <w:t>Modulo Empleado</w:t>
            </w:r>
            <w:r w:rsidR="005D13F8">
              <w:rPr>
                <w:noProof/>
                <w:webHidden/>
              </w:rPr>
              <w:tab/>
            </w:r>
            <w:r w:rsidR="005D13F8">
              <w:rPr>
                <w:noProof/>
                <w:webHidden/>
              </w:rPr>
              <w:fldChar w:fldCharType="begin"/>
            </w:r>
            <w:r w:rsidR="005D13F8">
              <w:rPr>
                <w:noProof/>
                <w:webHidden/>
              </w:rPr>
              <w:instrText xml:space="preserve"> PAGEREF _Toc169761071 \h </w:instrText>
            </w:r>
            <w:r w:rsidR="005D13F8">
              <w:rPr>
                <w:noProof/>
                <w:webHidden/>
              </w:rPr>
            </w:r>
            <w:r w:rsidR="005D13F8">
              <w:rPr>
                <w:noProof/>
                <w:webHidden/>
              </w:rPr>
              <w:fldChar w:fldCharType="separate"/>
            </w:r>
            <w:r w:rsidR="00BE4A30">
              <w:rPr>
                <w:noProof/>
                <w:webHidden/>
              </w:rPr>
              <w:t>11</w:t>
            </w:r>
            <w:r w:rsidR="005D13F8">
              <w:rPr>
                <w:noProof/>
                <w:webHidden/>
              </w:rPr>
              <w:fldChar w:fldCharType="end"/>
            </w:r>
          </w:hyperlink>
        </w:p>
        <w:p w14:paraId="087DE72B" w14:textId="140F749F"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2" w:history="1">
            <w:r w:rsidR="005D13F8" w:rsidRPr="00023773">
              <w:rPr>
                <w:rStyle w:val="Hipervnculo"/>
                <w:noProof/>
              </w:rPr>
              <w:t>Modulo Técnico</w:t>
            </w:r>
            <w:r w:rsidR="005D13F8">
              <w:rPr>
                <w:noProof/>
                <w:webHidden/>
              </w:rPr>
              <w:tab/>
            </w:r>
            <w:r w:rsidR="005D13F8">
              <w:rPr>
                <w:noProof/>
                <w:webHidden/>
              </w:rPr>
              <w:fldChar w:fldCharType="begin"/>
            </w:r>
            <w:r w:rsidR="005D13F8">
              <w:rPr>
                <w:noProof/>
                <w:webHidden/>
              </w:rPr>
              <w:instrText xml:space="preserve"> PAGEREF _Toc169761072 \h </w:instrText>
            </w:r>
            <w:r w:rsidR="005D13F8">
              <w:rPr>
                <w:noProof/>
                <w:webHidden/>
              </w:rPr>
            </w:r>
            <w:r w:rsidR="005D13F8">
              <w:rPr>
                <w:noProof/>
                <w:webHidden/>
              </w:rPr>
              <w:fldChar w:fldCharType="separate"/>
            </w:r>
            <w:r w:rsidR="00BE4A30">
              <w:rPr>
                <w:noProof/>
                <w:webHidden/>
              </w:rPr>
              <w:t>12</w:t>
            </w:r>
            <w:r w:rsidR="005D13F8">
              <w:rPr>
                <w:noProof/>
                <w:webHidden/>
              </w:rPr>
              <w:fldChar w:fldCharType="end"/>
            </w:r>
          </w:hyperlink>
        </w:p>
        <w:p w14:paraId="611A0980" w14:textId="657A748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3" w:history="1">
            <w:r w:rsidR="005D13F8" w:rsidRPr="00023773">
              <w:rPr>
                <w:rStyle w:val="Hipervnculo"/>
                <w:noProof/>
              </w:rPr>
              <w:t>Descripción del Problema</w:t>
            </w:r>
            <w:r w:rsidR="005D13F8">
              <w:rPr>
                <w:noProof/>
                <w:webHidden/>
              </w:rPr>
              <w:tab/>
            </w:r>
            <w:r w:rsidR="005D13F8">
              <w:rPr>
                <w:noProof/>
                <w:webHidden/>
              </w:rPr>
              <w:fldChar w:fldCharType="begin"/>
            </w:r>
            <w:r w:rsidR="005D13F8">
              <w:rPr>
                <w:noProof/>
                <w:webHidden/>
              </w:rPr>
              <w:instrText xml:space="preserve"> PAGEREF _Toc169761073 \h </w:instrText>
            </w:r>
            <w:r w:rsidR="005D13F8">
              <w:rPr>
                <w:noProof/>
                <w:webHidden/>
              </w:rPr>
            </w:r>
            <w:r w:rsidR="005D13F8">
              <w:rPr>
                <w:noProof/>
                <w:webHidden/>
              </w:rPr>
              <w:fldChar w:fldCharType="separate"/>
            </w:r>
            <w:r w:rsidR="00BE4A30">
              <w:rPr>
                <w:noProof/>
                <w:webHidden/>
              </w:rPr>
              <w:t>13</w:t>
            </w:r>
            <w:r w:rsidR="005D13F8">
              <w:rPr>
                <w:noProof/>
                <w:webHidden/>
              </w:rPr>
              <w:fldChar w:fldCharType="end"/>
            </w:r>
          </w:hyperlink>
        </w:p>
        <w:p w14:paraId="3EEB6C23" w14:textId="7E3B750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4" w:history="1">
            <w:r w:rsidR="005D13F8" w:rsidRPr="00023773">
              <w:rPr>
                <w:rStyle w:val="Hipervnculo"/>
                <w:noProof/>
              </w:rPr>
              <w:t>Requerimientos Funcionales</w:t>
            </w:r>
            <w:r w:rsidR="005D13F8">
              <w:rPr>
                <w:noProof/>
                <w:webHidden/>
              </w:rPr>
              <w:tab/>
            </w:r>
            <w:r w:rsidR="005D13F8">
              <w:rPr>
                <w:noProof/>
                <w:webHidden/>
              </w:rPr>
              <w:fldChar w:fldCharType="begin"/>
            </w:r>
            <w:r w:rsidR="005D13F8">
              <w:rPr>
                <w:noProof/>
                <w:webHidden/>
              </w:rPr>
              <w:instrText xml:space="preserve"> PAGEREF _Toc169761074 \h </w:instrText>
            </w:r>
            <w:r w:rsidR="005D13F8">
              <w:rPr>
                <w:noProof/>
                <w:webHidden/>
              </w:rPr>
            </w:r>
            <w:r w:rsidR="005D13F8">
              <w:rPr>
                <w:noProof/>
                <w:webHidden/>
              </w:rPr>
              <w:fldChar w:fldCharType="separate"/>
            </w:r>
            <w:r w:rsidR="00BE4A30">
              <w:rPr>
                <w:noProof/>
                <w:webHidden/>
              </w:rPr>
              <w:t>14</w:t>
            </w:r>
            <w:r w:rsidR="005D13F8">
              <w:rPr>
                <w:noProof/>
                <w:webHidden/>
              </w:rPr>
              <w:fldChar w:fldCharType="end"/>
            </w:r>
          </w:hyperlink>
        </w:p>
        <w:p w14:paraId="68A03F1F" w14:textId="61AA733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5" w:history="1">
            <w:r w:rsidR="005D13F8" w:rsidRPr="00023773">
              <w:rPr>
                <w:rStyle w:val="Hipervnculo"/>
                <w:noProof/>
              </w:rPr>
              <w:t>Requerimientos no Funcionales</w:t>
            </w:r>
            <w:r w:rsidR="005D13F8">
              <w:rPr>
                <w:noProof/>
                <w:webHidden/>
              </w:rPr>
              <w:tab/>
            </w:r>
            <w:r w:rsidR="005D13F8">
              <w:rPr>
                <w:noProof/>
                <w:webHidden/>
              </w:rPr>
              <w:fldChar w:fldCharType="begin"/>
            </w:r>
            <w:r w:rsidR="005D13F8">
              <w:rPr>
                <w:noProof/>
                <w:webHidden/>
              </w:rPr>
              <w:instrText xml:space="preserve"> PAGEREF _Toc169761075 \h </w:instrText>
            </w:r>
            <w:r w:rsidR="005D13F8">
              <w:rPr>
                <w:noProof/>
                <w:webHidden/>
              </w:rPr>
            </w:r>
            <w:r w:rsidR="005D13F8">
              <w:rPr>
                <w:noProof/>
                <w:webHidden/>
              </w:rPr>
              <w:fldChar w:fldCharType="separate"/>
            </w:r>
            <w:r w:rsidR="00BE4A30">
              <w:rPr>
                <w:noProof/>
                <w:webHidden/>
              </w:rPr>
              <w:t>15</w:t>
            </w:r>
            <w:r w:rsidR="005D13F8">
              <w:rPr>
                <w:noProof/>
                <w:webHidden/>
              </w:rPr>
              <w:fldChar w:fldCharType="end"/>
            </w:r>
          </w:hyperlink>
        </w:p>
        <w:p w14:paraId="66A2823E" w14:textId="622F82EB"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6" w:history="1">
            <w:r w:rsidR="005D13F8" w:rsidRPr="00023773">
              <w:rPr>
                <w:rStyle w:val="Hipervnculo"/>
                <w:noProof/>
              </w:rPr>
              <w:t>Diccionario de datos</w:t>
            </w:r>
            <w:r w:rsidR="005D13F8">
              <w:rPr>
                <w:noProof/>
                <w:webHidden/>
              </w:rPr>
              <w:tab/>
            </w:r>
            <w:r w:rsidR="005D13F8">
              <w:rPr>
                <w:noProof/>
                <w:webHidden/>
              </w:rPr>
              <w:fldChar w:fldCharType="begin"/>
            </w:r>
            <w:r w:rsidR="005D13F8">
              <w:rPr>
                <w:noProof/>
                <w:webHidden/>
              </w:rPr>
              <w:instrText xml:space="preserve"> PAGEREF _Toc169761076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036B79A4" w14:textId="3E3334B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7" w:history="1">
            <w:r w:rsidR="005D13F8" w:rsidRPr="00023773">
              <w:rPr>
                <w:rStyle w:val="Hipervnculo"/>
                <w:noProof/>
              </w:rPr>
              <w:t>Figura N°1</w:t>
            </w:r>
            <w:r w:rsidR="005D13F8">
              <w:rPr>
                <w:noProof/>
                <w:webHidden/>
              </w:rPr>
              <w:tab/>
            </w:r>
            <w:r w:rsidR="005D13F8">
              <w:rPr>
                <w:noProof/>
                <w:webHidden/>
              </w:rPr>
              <w:fldChar w:fldCharType="begin"/>
            </w:r>
            <w:r w:rsidR="005D13F8">
              <w:rPr>
                <w:noProof/>
                <w:webHidden/>
              </w:rPr>
              <w:instrText xml:space="preserve"> PAGEREF _Toc169761077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4D263862" w14:textId="53E6C06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8" w:history="1">
            <w:r w:rsidR="005D13F8" w:rsidRPr="00023773">
              <w:rPr>
                <w:rStyle w:val="Hipervnculo"/>
                <w:noProof/>
              </w:rPr>
              <w:t>Figura N°2</w:t>
            </w:r>
            <w:r w:rsidR="005D13F8">
              <w:rPr>
                <w:noProof/>
                <w:webHidden/>
              </w:rPr>
              <w:tab/>
            </w:r>
            <w:r w:rsidR="005D13F8">
              <w:rPr>
                <w:noProof/>
                <w:webHidden/>
              </w:rPr>
              <w:fldChar w:fldCharType="begin"/>
            </w:r>
            <w:r w:rsidR="005D13F8">
              <w:rPr>
                <w:noProof/>
                <w:webHidden/>
              </w:rPr>
              <w:instrText xml:space="preserve"> PAGEREF _Toc169761078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4E4DDD18" w14:textId="1D1D02E2"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9" w:history="1">
            <w:r w:rsidR="005D13F8" w:rsidRPr="00023773">
              <w:rPr>
                <w:rStyle w:val="Hipervnculo"/>
                <w:noProof/>
              </w:rPr>
              <w:t>Figura N°3</w:t>
            </w:r>
            <w:r w:rsidR="005D13F8">
              <w:rPr>
                <w:noProof/>
                <w:webHidden/>
              </w:rPr>
              <w:tab/>
            </w:r>
            <w:r w:rsidR="005D13F8">
              <w:rPr>
                <w:noProof/>
                <w:webHidden/>
              </w:rPr>
              <w:fldChar w:fldCharType="begin"/>
            </w:r>
            <w:r w:rsidR="005D13F8">
              <w:rPr>
                <w:noProof/>
                <w:webHidden/>
              </w:rPr>
              <w:instrText xml:space="preserve"> PAGEREF _Toc169761079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1C27C53A" w14:textId="2301E8F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0" w:history="1">
            <w:r w:rsidR="005D13F8" w:rsidRPr="00023773">
              <w:rPr>
                <w:rStyle w:val="Hipervnculo"/>
                <w:noProof/>
              </w:rPr>
              <w:t>Figura N°4</w:t>
            </w:r>
            <w:r w:rsidR="005D13F8">
              <w:rPr>
                <w:noProof/>
                <w:webHidden/>
              </w:rPr>
              <w:tab/>
            </w:r>
            <w:r w:rsidR="005D13F8">
              <w:rPr>
                <w:noProof/>
                <w:webHidden/>
              </w:rPr>
              <w:fldChar w:fldCharType="begin"/>
            </w:r>
            <w:r w:rsidR="005D13F8">
              <w:rPr>
                <w:noProof/>
                <w:webHidden/>
              </w:rPr>
              <w:instrText xml:space="preserve"> PAGEREF _Toc169761080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3CC5FDF0" w14:textId="662A9F03"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1" w:history="1">
            <w:r w:rsidR="005D13F8" w:rsidRPr="00023773">
              <w:rPr>
                <w:rStyle w:val="Hipervnculo"/>
                <w:noProof/>
              </w:rPr>
              <w:t>Figura N°5</w:t>
            </w:r>
            <w:r w:rsidR="005D13F8">
              <w:rPr>
                <w:noProof/>
                <w:webHidden/>
              </w:rPr>
              <w:tab/>
            </w:r>
            <w:r w:rsidR="005D13F8">
              <w:rPr>
                <w:noProof/>
                <w:webHidden/>
              </w:rPr>
              <w:fldChar w:fldCharType="begin"/>
            </w:r>
            <w:r w:rsidR="005D13F8">
              <w:rPr>
                <w:noProof/>
                <w:webHidden/>
              </w:rPr>
              <w:instrText xml:space="preserve"> PAGEREF _Toc169761081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12ABBF0D" w14:textId="46BAAA5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2" w:history="1">
            <w:r w:rsidR="005D13F8" w:rsidRPr="00023773">
              <w:rPr>
                <w:rStyle w:val="Hipervnculo"/>
                <w:noProof/>
              </w:rPr>
              <w:t>Figura N°6</w:t>
            </w:r>
            <w:r w:rsidR="005D13F8">
              <w:rPr>
                <w:noProof/>
                <w:webHidden/>
              </w:rPr>
              <w:tab/>
            </w:r>
            <w:r w:rsidR="005D13F8">
              <w:rPr>
                <w:noProof/>
                <w:webHidden/>
              </w:rPr>
              <w:fldChar w:fldCharType="begin"/>
            </w:r>
            <w:r w:rsidR="005D13F8">
              <w:rPr>
                <w:noProof/>
                <w:webHidden/>
              </w:rPr>
              <w:instrText xml:space="preserve"> PAGEREF _Toc169761082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61CD078C" w14:textId="199C74F2"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3" w:history="1">
            <w:r w:rsidR="005D13F8" w:rsidRPr="00023773">
              <w:rPr>
                <w:rStyle w:val="Hipervnculo"/>
                <w:noProof/>
              </w:rPr>
              <w:t>Figura N°7</w:t>
            </w:r>
            <w:r w:rsidR="005D13F8">
              <w:rPr>
                <w:noProof/>
                <w:webHidden/>
              </w:rPr>
              <w:tab/>
            </w:r>
            <w:r w:rsidR="005D13F8">
              <w:rPr>
                <w:noProof/>
                <w:webHidden/>
              </w:rPr>
              <w:fldChar w:fldCharType="begin"/>
            </w:r>
            <w:r w:rsidR="005D13F8">
              <w:rPr>
                <w:noProof/>
                <w:webHidden/>
              </w:rPr>
              <w:instrText xml:space="preserve"> PAGEREF _Toc169761083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11A77E0C" w14:textId="7DA592E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4" w:history="1">
            <w:r w:rsidR="005D13F8" w:rsidRPr="00023773">
              <w:rPr>
                <w:rStyle w:val="Hipervnculo"/>
                <w:noProof/>
              </w:rPr>
              <w:t>Figura N°8</w:t>
            </w:r>
            <w:r w:rsidR="005D13F8">
              <w:rPr>
                <w:noProof/>
                <w:webHidden/>
              </w:rPr>
              <w:tab/>
            </w:r>
            <w:r w:rsidR="005D13F8">
              <w:rPr>
                <w:noProof/>
                <w:webHidden/>
              </w:rPr>
              <w:fldChar w:fldCharType="begin"/>
            </w:r>
            <w:r w:rsidR="005D13F8">
              <w:rPr>
                <w:noProof/>
                <w:webHidden/>
              </w:rPr>
              <w:instrText xml:space="preserve"> PAGEREF _Toc169761084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619B5352" w14:textId="727F70D1"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5" w:history="1">
            <w:r w:rsidR="005D13F8" w:rsidRPr="00023773">
              <w:rPr>
                <w:rStyle w:val="Hipervnculo"/>
                <w:noProof/>
              </w:rPr>
              <w:t>Figura N°9</w:t>
            </w:r>
            <w:r w:rsidR="005D13F8">
              <w:rPr>
                <w:noProof/>
                <w:webHidden/>
              </w:rPr>
              <w:tab/>
            </w:r>
            <w:r w:rsidR="005D13F8">
              <w:rPr>
                <w:noProof/>
                <w:webHidden/>
              </w:rPr>
              <w:fldChar w:fldCharType="begin"/>
            </w:r>
            <w:r w:rsidR="005D13F8">
              <w:rPr>
                <w:noProof/>
                <w:webHidden/>
              </w:rPr>
              <w:instrText xml:space="preserve"> PAGEREF _Toc169761085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1ED85D23" w14:textId="311B578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6" w:history="1">
            <w:r w:rsidR="005D13F8" w:rsidRPr="00023773">
              <w:rPr>
                <w:rStyle w:val="Hipervnculo"/>
                <w:noProof/>
              </w:rPr>
              <w:t>Figura N°10</w:t>
            </w:r>
            <w:r w:rsidR="005D13F8">
              <w:rPr>
                <w:noProof/>
                <w:webHidden/>
              </w:rPr>
              <w:tab/>
            </w:r>
            <w:r w:rsidR="005D13F8">
              <w:rPr>
                <w:noProof/>
                <w:webHidden/>
              </w:rPr>
              <w:fldChar w:fldCharType="begin"/>
            </w:r>
            <w:r w:rsidR="005D13F8">
              <w:rPr>
                <w:noProof/>
                <w:webHidden/>
              </w:rPr>
              <w:instrText xml:space="preserve"> PAGEREF _Toc169761086 \h </w:instrText>
            </w:r>
            <w:r w:rsidR="005D13F8">
              <w:rPr>
                <w:noProof/>
                <w:webHidden/>
              </w:rPr>
            </w:r>
            <w:r w:rsidR="005D13F8">
              <w:rPr>
                <w:noProof/>
                <w:webHidden/>
              </w:rPr>
              <w:fldChar w:fldCharType="separate"/>
            </w:r>
            <w:r w:rsidR="00BE4A30">
              <w:rPr>
                <w:noProof/>
                <w:webHidden/>
              </w:rPr>
              <w:t>19</w:t>
            </w:r>
            <w:r w:rsidR="005D13F8">
              <w:rPr>
                <w:noProof/>
                <w:webHidden/>
              </w:rPr>
              <w:fldChar w:fldCharType="end"/>
            </w:r>
          </w:hyperlink>
        </w:p>
        <w:p w14:paraId="6D79D437" w14:textId="74E151C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7" w:history="1">
            <w:r w:rsidR="005D13F8" w:rsidRPr="00023773">
              <w:rPr>
                <w:rStyle w:val="Hipervnculo"/>
                <w:noProof/>
              </w:rPr>
              <w:t>Figura N°11</w:t>
            </w:r>
            <w:r w:rsidR="005D13F8">
              <w:rPr>
                <w:noProof/>
                <w:webHidden/>
              </w:rPr>
              <w:tab/>
            </w:r>
            <w:r w:rsidR="005D13F8">
              <w:rPr>
                <w:noProof/>
                <w:webHidden/>
              </w:rPr>
              <w:fldChar w:fldCharType="begin"/>
            </w:r>
            <w:r w:rsidR="005D13F8">
              <w:rPr>
                <w:noProof/>
                <w:webHidden/>
              </w:rPr>
              <w:instrText xml:space="preserve"> PAGEREF _Toc169761087 \h </w:instrText>
            </w:r>
            <w:r w:rsidR="005D13F8">
              <w:rPr>
                <w:noProof/>
                <w:webHidden/>
              </w:rPr>
            </w:r>
            <w:r w:rsidR="005D13F8">
              <w:rPr>
                <w:noProof/>
                <w:webHidden/>
              </w:rPr>
              <w:fldChar w:fldCharType="separate"/>
            </w:r>
            <w:r w:rsidR="00BE4A30">
              <w:rPr>
                <w:noProof/>
                <w:webHidden/>
              </w:rPr>
              <w:t>19</w:t>
            </w:r>
            <w:r w:rsidR="005D13F8">
              <w:rPr>
                <w:noProof/>
                <w:webHidden/>
              </w:rPr>
              <w:fldChar w:fldCharType="end"/>
            </w:r>
          </w:hyperlink>
        </w:p>
        <w:p w14:paraId="75CF2D46" w14:textId="4017C30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8" w:history="1">
            <w:r w:rsidR="005D13F8" w:rsidRPr="00023773">
              <w:rPr>
                <w:rStyle w:val="Hipervnculo"/>
                <w:noProof/>
              </w:rPr>
              <w:t>Modelo Entidad Relación (M.E.R)</w:t>
            </w:r>
            <w:r w:rsidR="005D13F8">
              <w:rPr>
                <w:noProof/>
                <w:webHidden/>
              </w:rPr>
              <w:tab/>
            </w:r>
            <w:r w:rsidR="005D13F8">
              <w:rPr>
                <w:noProof/>
                <w:webHidden/>
              </w:rPr>
              <w:fldChar w:fldCharType="begin"/>
            </w:r>
            <w:r w:rsidR="005D13F8">
              <w:rPr>
                <w:noProof/>
                <w:webHidden/>
              </w:rPr>
              <w:instrText xml:space="preserve"> PAGEREF _Toc169761088 \h </w:instrText>
            </w:r>
            <w:r w:rsidR="005D13F8">
              <w:rPr>
                <w:noProof/>
                <w:webHidden/>
              </w:rPr>
            </w:r>
            <w:r w:rsidR="005D13F8">
              <w:rPr>
                <w:noProof/>
                <w:webHidden/>
              </w:rPr>
              <w:fldChar w:fldCharType="separate"/>
            </w:r>
            <w:r w:rsidR="00BE4A30">
              <w:rPr>
                <w:noProof/>
                <w:webHidden/>
              </w:rPr>
              <w:t>20</w:t>
            </w:r>
            <w:r w:rsidR="005D13F8">
              <w:rPr>
                <w:noProof/>
                <w:webHidden/>
              </w:rPr>
              <w:fldChar w:fldCharType="end"/>
            </w:r>
          </w:hyperlink>
        </w:p>
        <w:p w14:paraId="2808DAD4" w14:textId="3E459DBE"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9" w:history="1">
            <w:r w:rsidR="005D13F8" w:rsidRPr="00023773">
              <w:rPr>
                <w:rStyle w:val="Hipervnculo"/>
                <w:noProof/>
              </w:rPr>
              <w:t>Árbol de navegación - Usuario</w:t>
            </w:r>
            <w:r w:rsidR="005D13F8">
              <w:rPr>
                <w:noProof/>
                <w:webHidden/>
              </w:rPr>
              <w:tab/>
            </w:r>
            <w:r w:rsidR="005D13F8">
              <w:rPr>
                <w:noProof/>
                <w:webHidden/>
              </w:rPr>
              <w:fldChar w:fldCharType="begin"/>
            </w:r>
            <w:r w:rsidR="005D13F8">
              <w:rPr>
                <w:noProof/>
                <w:webHidden/>
              </w:rPr>
              <w:instrText xml:space="preserve"> PAGEREF _Toc169761089 \h </w:instrText>
            </w:r>
            <w:r w:rsidR="005D13F8">
              <w:rPr>
                <w:noProof/>
                <w:webHidden/>
              </w:rPr>
            </w:r>
            <w:r w:rsidR="005D13F8">
              <w:rPr>
                <w:noProof/>
                <w:webHidden/>
              </w:rPr>
              <w:fldChar w:fldCharType="separate"/>
            </w:r>
            <w:r w:rsidR="00BE4A30">
              <w:rPr>
                <w:noProof/>
                <w:webHidden/>
              </w:rPr>
              <w:t>21</w:t>
            </w:r>
            <w:r w:rsidR="005D13F8">
              <w:rPr>
                <w:noProof/>
                <w:webHidden/>
              </w:rPr>
              <w:fldChar w:fldCharType="end"/>
            </w:r>
          </w:hyperlink>
        </w:p>
        <w:p w14:paraId="76BFCF5A" w14:textId="6EA800C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0" w:history="1">
            <w:r w:rsidR="005D13F8" w:rsidRPr="00023773">
              <w:rPr>
                <w:rStyle w:val="Hipervnculo"/>
                <w:noProof/>
              </w:rPr>
              <w:t>Codificación</w:t>
            </w:r>
            <w:r w:rsidR="005D13F8">
              <w:rPr>
                <w:noProof/>
                <w:webHidden/>
              </w:rPr>
              <w:tab/>
            </w:r>
            <w:r w:rsidR="005D13F8">
              <w:rPr>
                <w:noProof/>
                <w:webHidden/>
              </w:rPr>
              <w:fldChar w:fldCharType="begin"/>
            </w:r>
            <w:r w:rsidR="005D13F8">
              <w:rPr>
                <w:noProof/>
                <w:webHidden/>
              </w:rPr>
              <w:instrText xml:space="preserve"> PAGEREF _Toc169761090 \h </w:instrText>
            </w:r>
            <w:r w:rsidR="005D13F8">
              <w:rPr>
                <w:noProof/>
                <w:webHidden/>
              </w:rPr>
            </w:r>
            <w:r w:rsidR="005D13F8">
              <w:rPr>
                <w:noProof/>
                <w:webHidden/>
              </w:rPr>
              <w:fldChar w:fldCharType="separate"/>
            </w:r>
            <w:r w:rsidR="00BE4A30">
              <w:rPr>
                <w:noProof/>
                <w:webHidden/>
              </w:rPr>
              <w:t>22</w:t>
            </w:r>
            <w:r w:rsidR="005D13F8">
              <w:rPr>
                <w:noProof/>
                <w:webHidden/>
              </w:rPr>
              <w:fldChar w:fldCharType="end"/>
            </w:r>
          </w:hyperlink>
        </w:p>
        <w:p w14:paraId="3782B5D1" w14:textId="776C8B7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1" w:history="1">
            <w:r w:rsidR="005D13F8" w:rsidRPr="00023773">
              <w:rPr>
                <w:rStyle w:val="Hipervnculo"/>
                <w:noProof/>
              </w:rPr>
              <w:t>Pruebas</w:t>
            </w:r>
            <w:r w:rsidR="005D13F8">
              <w:rPr>
                <w:noProof/>
                <w:webHidden/>
              </w:rPr>
              <w:tab/>
            </w:r>
            <w:r w:rsidR="005D13F8">
              <w:rPr>
                <w:noProof/>
                <w:webHidden/>
              </w:rPr>
              <w:fldChar w:fldCharType="begin"/>
            </w:r>
            <w:r w:rsidR="005D13F8">
              <w:rPr>
                <w:noProof/>
                <w:webHidden/>
              </w:rPr>
              <w:instrText xml:space="preserve"> PAGEREF _Toc169761091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C85F229" w14:textId="7470B7AD"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2" w:history="1">
            <w:r w:rsidR="005D13F8" w:rsidRPr="00023773">
              <w:rPr>
                <w:rStyle w:val="Hipervnculo"/>
                <w:noProof/>
              </w:rPr>
              <w:t>Figura N°12</w:t>
            </w:r>
            <w:r w:rsidR="005D13F8">
              <w:rPr>
                <w:noProof/>
                <w:webHidden/>
              </w:rPr>
              <w:tab/>
            </w:r>
            <w:r w:rsidR="005D13F8">
              <w:rPr>
                <w:noProof/>
                <w:webHidden/>
              </w:rPr>
              <w:fldChar w:fldCharType="begin"/>
            </w:r>
            <w:r w:rsidR="005D13F8">
              <w:rPr>
                <w:noProof/>
                <w:webHidden/>
              </w:rPr>
              <w:instrText xml:space="preserve"> PAGEREF _Toc169761092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9A7E391" w14:textId="10BAEFA1"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3" w:history="1">
            <w:r w:rsidR="005D13F8" w:rsidRPr="00023773">
              <w:rPr>
                <w:rStyle w:val="Hipervnculo"/>
                <w:noProof/>
              </w:rPr>
              <w:t>Figura N°13</w:t>
            </w:r>
            <w:r w:rsidR="005D13F8">
              <w:rPr>
                <w:noProof/>
                <w:webHidden/>
              </w:rPr>
              <w:tab/>
            </w:r>
            <w:r w:rsidR="005D13F8">
              <w:rPr>
                <w:noProof/>
                <w:webHidden/>
              </w:rPr>
              <w:fldChar w:fldCharType="begin"/>
            </w:r>
            <w:r w:rsidR="005D13F8">
              <w:rPr>
                <w:noProof/>
                <w:webHidden/>
              </w:rPr>
              <w:instrText xml:space="preserve"> PAGEREF _Toc169761093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8D1EEE5" w14:textId="02A85BF5"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4" w:history="1">
            <w:r w:rsidR="005D13F8" w:rsidRPr="00023773">
              <w:rPr>
                <w:rStyle w:val="Hipervnculo"/>
                <w:noProof/>
              </w:rPr>
              <w:t>Figura N°14</w:t>
            </w:r>
            <w:r w:rsidR="005D13F8">
              <w:rPr>
                <w:noProof/>
                <w:webHidden/>
              </w:rPr>
              <w:tab/>
            </w:r>
            <w:r w:rsidR="005D13F8">
              <w:rPr>
                <w:noProof/>
                <w:webHidden/>
              </w:rPr>
              <w:fldChar w:fldCharType="begin"/>
            </w:r>
            <w:r w:rsidR="005D13F8">
              <w:rPr>
                <w:noProof/>
                <w:webHidden/>
              </w:rPr>
              <w:instrText xml:space="preserve"> PAGEREF _Toc169761094 \h </w:instrText>
            </w:r>
            <w:r w:rsidR="005D13F8">
              <w:rPr>
                <w:noProof/>
                <w:webHidden/>
              </w:rPr>
            </w:r>
            <w:r w:rsidR="005D13F8">
              <w:rPr>
                <w:noProof/>
                <w:webHidden/>
              </w:rPr>
              <w:fldChar w:fldCharType="separate"/>
            </w:r>
            <w:r w:rsidR="00BE4A30">
              <w:rPr>
                <w:noProof/>
                <w:webHidden/>
              </w:rPr>
              <w:t>24</w:t>
            </w:r>
            <w:r w:rsidR="005D13F8">
              <w:rPr>
                <w:noProof/>
                <w:webHidden/>
              </w:rPr>
              <w:fldChar w:fldCharType="end"/>
            </w:r>
          </w:hyperlink>
        </w:p>
        <w:p w14:paraId="18C68A08" w14:textId="29D060CB"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5" w:history="1">
            <w:r w:rsidR="005D13F8" w:rsidRPr="00023773">
              <w:rPr>
                <w:rStyle w:val="Hipervnculo"/>
                <w:noProof/>
              </w:rPr>
              <w:t>Figura N°15</w:t>
            </w:r>
            <w:r w:rsidR="005D13F8">
              <w:rPr>
                <w:noProof/>
                <w:webHidden/>
              </w:rPr>
              <w:tab/>
            </w:r>
            <w:r w:rsidR="005D13F8">
              <w:rPr>
                <w:noProof/>
                <w:webHidden/>
              </w:rPr>
              <w:fldChar w:fldCharType="begin"/>
            </w:r>
            <w:r w:rsidR="005D13F8">
              <w:rPr>
                <w:noProof/>
                <w:webHidden/>
              </w:rPr>
              <w:instrText xml:space="preserve"> PAGEREF _Toc169761095 \h </w:instrText>
            </w:r>
            <w:r w:rsidR="005D13F8">
              <w:rPr>
                <w:noProof/>
                <w:webHidden/>
              </w:rPr>
            </w:r>
            <w:r w:rsidR="005D13F8">
              <w:rPr>
                <w:noProof/>
                <w:webHidden/>
              </w:rPr>
              <w:fldChar w:fldCharType="separate"/>
            </w:r>
            <w:r w:rsidR="00BE4A30">
              <w:rPr>
                <w:noProof/>
                <w:webHidden/>
              </w:rPr>
              <w:t>25</w:t>
            </w:r>
            <w:r w:rsidR="005D13F8">
              <w:rPr>
                <w:noProof/>
                <w:webHidden/>
              </w:rPr>
              <w:fldChar w:fldCharType="end"/>
            </w:r>
          </w:hyperlink>
        </w:p>
        <w:p w14:paraId="13AA0949" w14:textId="0822EFA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6" w:history="1">
            <w:r w:rsidR="005D13F8" w:rsidRPr="00023773">
              <w:rPr>
                <w:rStyle w:val="Hipervnculo"/>
                <w:noProof/>
              </w:rPr>
              <w:t>Figura N°16</w:t>
            </w:r>
            <w:r w:rsidR="005D13F8">
              <w:rPr>
                <w:noProof/>
                <w:webHidden/>
              </w:rPr>
              <w:tab/>
            </w:r>
            <w:r w:rsidR="005D13F8">
              <w:rPr>
                <w:noProof/>
                <w:webHidden/>
              </w:rPr>
              <w:fldChar w:fldCharType="begin"/>
            </w:r>
            <w:r w:rsidR="005D13F8">
              <w:rPr>
                <w:noProof/>
                <w:webHidden/>
              </w:rPr>
              <w:instrText xml:space="preserve"> PAGEREF _Toc169761096 \h </w:instrText>
            </w:r>
            <w:r w:rsidR="005D13F8">
              <w:rPr>
                <w:noProof/>
                <w:webHidden/>
              </w:rPr>
            </w:r>
            <w:r w:rsidR="005D13F8">
              <w:rPr>
                <w:noProof/>
                <w:webHidden/>
              </w:rPr>
              <w:fldChar w:fldCharType="separate"/>
            </w:r>
            <w:r w:rsidR="00BE4A30">
              <w:rPr>
                <w:noProof/>
                <w:webHidden/>
              </w:rPr>
              <w:t>25</w:t>
            </w:r>
            <w:r w:rsidR="005D13F8">
              <w:rPr>
                <w:noProof/>
                <w:webHidden/>
              </w:rPr>
              <w:fldChar w:fldCharType="end"/>
            </w:r>
          </w:hyperlink>
        </w:p>
        <w:p w14:paraId="7D32E7B8" w14:textId="4D9F34B6"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7" w:history="1">
            <w:r w:rsidR="005D13F8" w:rsidRPr="00023773">
              <w:rPr>
                <w:rStyle w:val="Hipervnculo"/>
                <w:noProof/>
              </w:rPr>
              <w:t>Figura N°17</w:t>
            </w:r>
            <w:r w:rsidR="005D13F8">
              <w:rPr>
                <w:noProof/>
                <w:webHidden/>
              </w:rPr>
              <w:tab/>
            </w:r>
            <w:r w:rsidR="005D13F8">
              <w:rPr>
                <w:noProof/>
                <w:webHidden/>
              </w:rPr>
              <w:fldChar w:fldCharType="begin"/>
            </w:r>
            <w:r w:rsidR="005D13F8">
              <w:rPr>
                <w:noProof/>
                <w:webHidden/>
              </w:rPr>
              <w:instrText xml:space="preserve"> PAGEREF _Toc169761097 \h </w:instrText>
            </w:r>
            <w:r w:rsidR="005D13F8">
              <w:rPr>
                <w:noProof/>
                <w:webHidden/>
              </w:rPr>
            </w:r>
            <w:r w:rsidR="005D13F8">
              <w:rPr>
                <w:noProof/>
                <w:webHidden/>
              </w:rPr>
              <w:fldChar w:fldCharType="separate"/>
            </w:r>
            <w:r w:rsidR="00BE4A30">
              <w:rPr>
                <w:noProof/>
                <w:webHidden/>
              </w:rPr>
              <w:t>26</w:t>
            </w:r>
            <w:r w:rsidR="005D13F8">
              <w:rPr>
                <w:noProof/>
                <w:webHidden/>
              </w:rPr>
              <w:fldChar w:fldCharType="end"/>
            </w:r>
          </w:hyperlink>
        </w:p>
        <w:p w14:paraId="24F07282" w14:textId="00D4C08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8" w:history="1">
            <w:r w:rsidR="005D13F8" w:rsidRPr="00023773">
              <w:rPr>
                <w:rStyle w:val="Hipervnculo"/>
                <w:noProof/>
              </w:rPr>
              <w:t>Figura N°18</w:t>
            </w:r>
            <w:r w:rsidR="005D13F8">
              <w:rPr>
                <w:noProof/>
                <w:webHidden/>
              </w:rPr>
              <w:tab/>
            </w:r>
            <w:r w:rsidR="005D13F8">
              <w:rPr>
                <w:noProof/>
                <w:webHidden/>
              </w:rPr>
              <w:fldChar w:fldCharType="begin"/>
            </w:r>
            <w:r w:rsidR="005D13F8">
              <w:rPr>
                <w:noProof/>
                <w:webHidden/>
              </w:rPr>
              <w:instrText xml:space="preserve"> PAGEREF _Toc169761098 \h </w:instrText>
            </w:r>
            <w:r w:rsidR="005D13F8">
              <w:rPr>
                <w:noProof/>
                <w:webHidden/>
              </w:rPr>
            </w:r>
            <w:r w:rsidR="005D13F8">
              <w:rPr>
                <w:noProof/>
                <w:webHidden/>
              </w:rPr>
              <w:fldChar w:fldCharType="separate"/>
            </w:r>
            <w:r w:rsidR="00BE4A30">
              <w:rPr>
                <w:noProof/>
                <w:webHidden/>
              </w:rPr>
              <w:t>27</w:t>
            </w:r>
            <w:r w:rsidR="005D13F8">
              <w:rPr>
                <w:noProof/>
                <w:webHidden/>
              </w:rPr>
              <w:fldChar w:fldCharType="end"/>
            </w:r>
          </w:hyperlink>
        </w:p>
        <w:p w14:paraId="3765B806" w14:textId="3006062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9" w:history="1">
            <w:r w:rsidR="005D13F8" w:rsidRPr="00023773">
              <w:rPr>
                <w:rStyle w:val="Hipervnculo"/>
                <w:noProof/>
              </w:rPr>
              <w:t>Figura N°19</w:t>
            </w:r>
            <w:r w:rsidR="005D13F8">
              <w:rPr>
                <w:noProof/>
                <w:webHidden/>
              </w:rPr>
              <w:tab/>
            </w:r>
            <w:r w:rsidR="005D13F8">
              <w:rPr>
                <w:noProof/>
                <w:webHidden/>
              </w:rPr>
              <w:fldChar w:fldCharType="begin"/>
            </w:r>
            <w:r w:rsidR="005D13F8">
              <w:rPr>
                <w:noProof/>
                <w:webHidden/>
              </w:rPr>
              <w:instrText xml:space="preserve"> PAGEREF _Toc169761099 \h </w:instrText>
            </w:r>
            <w:r w:rsidR="005D13F8">
              <w:rPr>
                <w:noProof/>
                <w:webHidden/>
              </w:rPr>
            </w:r>
            <w:r w:rsidR="005D13F8">
              <w:rPr>
                <w:noProof/>
                <w:webHidden/>
              </w:rPr>
              <w:fldChar w:fldCharType="separate"/>
            </w:r>
            <w:r w:rsidR="00BE4A30">
              <w:rPr>
                <w:noProof/>
                <w:webHidden/>
              </w:rPr>
              <w:t>27</w:t>
            </w:r>
            <w:r w:rsidR="005D13F8">
              <w:rPr>
                <w:noProof/>
                <w:webHidden/>
              </w:rPr>
              <w:fldChar w:fldCharType="end"/>
            </w:r>
          </w:hyperlink>
        </w:p>
        <w:p w14:paraId="54518D01" w14:textId="0D45A4F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0" w:history="1">
            <w:r w:rsidR="005D13F8" w:rsidRPr="00023773">
              <w:rPr>
                <w:rStyle w:val="Hipervnculo"/>
                <w:noProof/>
              </w:rPr>
              <w:t>Figura N°20</w:t>
            </w:r>
            <w:r w:rsidR="005D13F8">
              <w:rPr>
                <w:noProof/>
                <w:webHidden/>
              </w:rPr>
              <w:tab/>
            </w:r>
            <w:r w:rsidR="005D13F8">
              <w:rPr>
                <w:noProof/>
                <w:webHidden/>
              </w:rPr>
              <w:fldChar w:fldCharType="begin"/>
            </w:r>
            <w:r w:rsidR="005D13F8">
              <w:rPr>
                <w:noProof/>
                <w:webHidden/>
              </w:rPr>
              <w:instrText xml:space="preserve"> PAGEREF _Toc169761100 \h </w:instrText>
            </w:r>
            <w:r w:rsidR="005D13F8">
              <w:rPr>
                <w:noProof/>
                <w:webHidden/>
              </w:rPr>
            </w:r>
            <w:r w:rsidR="005D13F8">
              <w:rPr>
                <w:noProof/>
                <w:webHidden/>
              </w:rPr>
              <w:fldChar w:fldCharType="separate"/>
            </w:r>
            <w:r w:rsidR="00BE4A30">
              <w:rPr>
                <w:noProof/>
                <w:webHidden/>
              </w:rPr>
              <w:t>28</w:t>
            </w:r>
            <w:r w:rsidR="005D13F8">
              <w:rPr>
                <w:noProof/>
                <w:webHidden/>
              </w:rPr>
              <w:fldChar w:fldCharType="end"/>
            </w:r>
          </w:hyperlink>
        </w:p>
        <w:p w14:paraId="579B3C7F" w14:textId="588EFAC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1" w:history="1">
            <w:r w:rsidR="005D13F8" w:rsidRPr="00023773">
              <w:rPr>
                <w:rStyle w:val="Hipervnculo"/>
                <w:noProof/>
              </w:rPr>
              <w:t>Figura N°20</w:t>
            </w:r>
            <w:r w:rsidR="005D13F8">
              <w:rPr>
                <w:noProof/>
                <w:webHidden/>
              </w:rPr>
              <w:tab/>
            </w:r>
            <w:r w:rsidR="005D13F8">
              <w:rPr>
                <w:noProof/>
                <w:webHidden/>
              </w:rPr>
              <w:fldChar w:fldCharType="begin"/>
            </w:r>
            <w:r w:rsidR="005D13F8">
              <w:rPr>
                <w:noProof/>
                <w:webHidden/>
              </w:rPr>
              <w:instrText xml:space="preserve"> PAGEREF _Toc169761101 \h </w:instrText>
            </w:r>
            <w:r w:rsidR="005D13F8">
              <w:rPr>
                <w:noProof/>
                <w:webHidden/>
              </w:rPr>
            </w:r>
            <w:r w:rsidR="005D13F8">
              <w:rPr>
                <w:noProof/>
                <w:webHidden/>
              </w:rPr>
              <w:fldChar w:fldCharType="separate"/>
            </w:r>
            <w:r w:rsidR="00BE4A30">
              <w:rPr>
                <w:noProof/>
                <w:webHidden/>
              </w:rPr>
              <w:t>28</w:t>
            </w:r>
            <w:r w:rsidR="005D13F8">
              <w:rPr>
                <w:noProof/>
                <w:webHidden/>
              </w:rPr>
              <w:fldChar w:fldCharType="end"/>
            </w:r>
          </w:hyperlink>
        </w:p>
        <w:p w14:paraId="796CCBDE" w14:textId="37869D4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2" w:history="1">
            <w:r w:rsidR="005D13F8" w:rsidRPr="00023773">
              <w:rPr>
                <w:rStyle w:val="Hipervnculo"/>
                <w:noProof/>
              </w:rPr>
              <w:t>Figura N°22</w:t>
            </w:r>
            <w:r w:rsidR="005D13F8">
              <w:rPr>
                <w:noProof/>
                <w:webHidden/>
              </w:rPr>
              <w:tab/>
            </w:r>
            <w:r w:rsidR="005D13F8">
              <w:rPr>
                <w:noProof/>
                <w:webHidden/>
              </w:rPr>
              <w:fldChar w:fldCharType="begin"/>
            </w:r>
            <w:r w:rsidR="005D13F8">
              <w:rPr>
                <w:noProof/>
                <w:webHidden/>
              </w:rPr>
              <w:instrText xml:space="preserve"> PAGEREF _Toc169761102 \h </w:instrText>
            </w:r>
            <w:r w:rsidR="005D13F8">
              <w:rPr>
                <w:noProof/>
                <w:webHidden/>
              </w:rPr>
            </w:r>
            <w:r w:rsidR="005D13F8">
              <w:rPr>
                <w:noProof/>
                <w:webHidden/>
              </w:rPr>
              <w:fldChar w:fldCharType="separate"/>
            </w:r>
            <w:r w:rsidR="00BE4A30">
              <w:rPr>
                <w:noProof/>
                <w:webHidden/>
              </w:rPr>
              <w:t>29</w:t>
            </w:r>
            <w:r w:rsidR="005D13F8">
              <w:rPr>
                <w:noProof/>
                <w:webHidden/>
              </w:rPr>
              <w:fldChar w:fldCharType="end"/>
            </w:r>
          </w:hyperlink>
        </w:p>
        <w:p w14:paraId="5DD60DE4" w14:textId="465A2F5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3" w:history="1">
            <w:r w:rsidR="005D13F8" w:rsidRPr="00023773">
              <w:rPr>
                <w:rStyle w:val="Hipervnculo"/>
                <w:noProof/>
              </w:rPr>
              <w:t>Figura N°23</w:t>
            </w:r>
            <w:r w:rsidR="005D13F8">
              <w:rPr>
                <w:noProof/>
                <w:webHidden/>
              </w:rPr>
              <w:tab/>
            </w:r>
            <w:r w:rsidR="005D13F8">
              <w:rPr>
                <w:noProof/>
                <w:webHidden/>
              </w:rPr>
              <w:fldChar w:fldCharType="begin"/>
            </w:r>
            <w:r w:rsidR="005D13F8">
              <w:rPr>
                <w:noProof/>
                <w:webHidden/>
              </w:rPr>
              <w:instrText xml:space="preserve"> PAGEREF _Toc169761103 \h </w:instrText>
            </w:r>
            <w:r w:rsidR="005D13F8">
              <w:rPr>
                <w:noProof/>
                <w:webHidden/>
              </w:rPr>
            </w:r>
            <w:r w:rsidR="005D13F8">
              <w:rPr>
                <w:noProof/>
                <w:webHidden/>
              </w:rPr>
              <w:fldChar w:fldCharType="separate"/>
            </w:r>
            <w:r w:rsidR="00BE4A30">
              <w:rPr>
                <w:noProof/>
                <w:webHidden/>
              </w:rPr>
              <w:t>29</w:t>
            </w:r>
            <w:r w:rsidR="005D13F8">
              <w:rPr>
                <w:noProof/>
                <w:webHidden/>
              </w:rPr>
              <w:fldChar w:fldCharType="end"/>
            </w:r>
          </w:hyperlink>
        </w:p>
        <w:p w14:paraId="77DFC29C" w14:textId="7E32392C"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4" w:history="1">
            <w:r w:rsidR="005D13F8" w:rsidRPr="00023773">
              <w:rPr>
                <w:rStyle w:val="Hipervnculo"/>
                <w:noProof/>
              </w:rPr>
              <w:t>Figura N°24</w:t>
            </w:r>
            <w:r w:rsidR="005D13F8">
              <w:rPr>
                <w:noProof/>
                <w:webHidden/>
              </w:rPr>
              <w:tab/>
            </w:r>
            <w:r w:rsidR="005D13F8">
              <w:rPr>
                <w:noProof/>
                <w:webHidden/>
              </w:rPr>
              <w:fldChar w:fldCharType="begin"/>
            </w:r>
            <w:r w:rsidR="005D13F8">
              <w:rPr>
                <w:noProof/>
                <w:webHidden/>
              </w:rPr>
              <w:instrText xml:space="preserve"> PAGEREF _Toc169761104 \h </w:instrText>
            </w:r>
            <w:r w:rsidR="005D13F8">
              <w:rPr>
                <w:noProof/>
                <w:webHidden/>
              </w:rPr>
            </w:r>
            <w:r w:rsidR="005D13F8">
              <w:rPr>
                <w:noProof/>
                <w:webHidden/>
              </w:rPr>
              <w:fldChar w:fldCharType="separate"/>
            </w:r>
            <w:r w:rsidR="00BE4A30">
              <w:rPr>
                <w:noProof/>
                <w:webHidden/>
              </w:rPr>
              <w:t>30</w:t>
            </w:r>
            <w:r w:rsidR="005D13F8">
              <w:rPr>
                <w:noProof/>
                <w:webHidden/>
              </w:rPr>
              <w:fldChar w:fldCharType="end"/>
            </w:r>
          </w:hyperlink>
        </w:p>
        <w:p w14:paraId="5E39D242" w14:textId="2E6A28F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5" w:history="1">
            <w:r w:rsidR="005D13F8" w:rsidRPr="00023773">
              <w:rPr>
                <w:rStyle w:val="Hipervnculo"/>
                <w:noProof/>
              </w:rPr>
              <w:t>Figura N°25</w:t>
            </w:r>
            <w:r w:rsidR="005D13F8">
              <w:rPr>
                <w:noProof/>
                <w:webHidden/>
              </w:rPr>
              <w:tab/>
            </w:r>
            <w:r w:rsidR="005D13F8">
              <w:rPr>
                <w:noProof/>
                <w:webHidden/>
              </w:rPr>
              <w:fldChar w:fldCharType="begin"/>
            </w:r>
            <w:r w:rsidR="005D13F8">
              <w:rPr>
                <w:noProof/>
                <w:webHidden/>
              </w:rPr>
              <w:instrText xml:space="preserve"> PAGEREF _Toc169761105 \h </w:instrText>
            </w:r>
            <w:r w:rsidR="005D13F8">
              <w:rPr>
                <w:noProof/>
                <w:webHidden/>
              </w:rPr>
            </w:r>
            <w:r w:rsidR="005D13F8">
              <w:rPr>
                <w:noProof/>
                <w:webHidden/>
              </w:rPr>
              <w:fldChar w:fldCharType="separate"/>
            </w:r>
            <w:r w:rsidR="00BE4A30">
              <w:rPr>
                <w:noProof/>
                <w:webHidden/>
              </w:rPr>
              <w:t>30</w:t>
            </w:r>
            <w:r w:rsidR="005D13F8">
              <w:rPr>
                <w:noProof/>
                <w:webHidden/>
              </w:rPr>
              <w:fldChar w:fldCharType="end"/>
            </w:r>
          </w:hyperlink>
        </w:p>
        <w:p w14:paraId="6B4403EB" w14:textId="2169062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6" w:history="1">
            <w:r w:rsidR="005D13F8" w:rsidRPr="00023773">
              <w:rPr>
                <w:rStyle w:val="Hipervnculo"/>
                <w:noProof/>
              </w:rPr>
              <w:t>Figura N°26</w:t>
            </w:r>
            <w:r w:rsidR="005D13F8">
              <w:rPr>
                <w:noProof/>
                <w:webHidden/>
              </w:rPr>
              <w:tab/>
            </w:r>
            <w:r w:rsidR="005D13F8">
              <w:rPr>
                <w:noProof/>
                <w:webHidden/>
              </w:rPr>
              <w:fldChar w:fldCharType="begin"/>
            </w:r>
            <w:r w:rsidR="005D13F8">
              <w:rPr>
                <w:noProof/>
                <w:webHidden/>
              </w:rPr>
              <w:instrText xml:space="preserve"> PAGEREF _Toc169761106 \h </w:instrText>
            </w:r>
            <w:r w:rsidR="005D13F8">
              <w:rPr>
                <w:noProof/>
                <w:webHidden/>
              </w:rPr>
            </w:r>
            <w:r w:rsidR="005D13F8">
              <w:rPr>
                <w:noProof/>
                <w:webHidden/>
              </w:rPr>
              <w:fldChar w:fldCharType="separate"/>
            </w:r>
            <w:r w:rsidR="00BE4A30">
              <w:rPr>
                <w:noProof/>
                <w:webHidden/>
              </w:rPr>
              <w:t>31</w:t>
            </w:r>
            <w:r w:rsidR="005D13F8">
              <w:rPr>
                <w:noProof/>
                <w:webHidden/>
              </w:rPr>
              <w:fldChar w:fldCharType="end"/>
            </w:r>
          </w:hyperlink>
        </w:p>
        <w:p w14:paraId="2B573553" w14:textId="10560E9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7" w:history="1">
            <w:r w:rsidR="005D13F8" w:rsidRPr="00023773">
              <w:rPr>
                <w:rStyle w:val="Hipervnculo"/>
                <w:noProof/>
              </w:rPr>
              <w:t>Figura N°28</w:t>
            </w:r>
            <w:r w:rsidR="005D13F8">
              <w:rPr>
                <w:noProof/>
                <w:webHidden/>
              </w:rPr>
              <w:tab/>
            </w:r>
            <w:r w:rsidR="005D13F8">
              <w:rPr>
                <w:noProof/>
                <w:webHidden/>
              </w:rPr>
              <w:fldChar w:fldCharType="begin"/>
            </w:r>
            <w:r w:rsidR="005D13F8">
              <w:rPr>
                <w:noProof/>
                <w:webHidden/>
              </w:rPr>
              <w:instrText xml:space="preserve"> PAGEREF _Toc169761107 \h </w:instrText>
            </w:r>
            <w:r w:rsidR="005D13F8">
              <w:rPr>
                <w:noProof/>
                <w:webHidden/>
              </w:rPr>
            </w:r>
            <w:r w:rsidR="005D13F8">
              <w:rPr>
                <w:noProof/>
                <w:webHidden/>
              </w:rPr>
              <w:fldChar w:fldCharType="separate"/>
            </w:r>
            <w:r w:rsidR="00BE4A30">
              <w:rPr>
                <w:noProof/>
                <w:webHidden/>
              </w:rPr>
              <w:t>31</w:t>
            </w:r>
            <w:r w:rsidR="005D13F8">
              <w:rPr>
                <w:noProof/>
                <w:webHidden/>
              </w:rPr>
              <w:fldChar w:fldCharType="end"/>
            </w:r>
          </w:hyperlink>
        </w:p>
        <w:p w14:paraId="4BA57ACE" w14:textId="5128B64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8" w:history="1">
            <w:r w:rsidR="005D13F8" w:rsidRPr="00023773">
              <w:rPr>
                <w:rStyle w:val="Hipervnculo"/>
                <w:noProof/>
              </w:rPr>
              <w:t>Requerimientos del usuario</w:t>
            </w:r>
            <w:r w:rsidR="005D13F8">
              <w:rPr>
                <w:noProof/>
                <w:webHidden/>
              </w:rPr>
              <w:tab/>
            </w:r>
            <w:r w:rsidR="005D13F8">
              <w:rPr>
                <w:noProof/>
                <w:webHidden/>
              </w:rPr>
              <w:fldChar w:fldCharType="begin"/>
            </w:r>
            <w:r w:rsidR="005D13F8">
              <w:rPr>
                <w:noProof/>
                <w:webHidden/>
              </w:rPr>
              <w:instrText xml:space="preserve"> PAGEREF _Toc169761108 \h </w:instrText>
            </w:r>
            <w:r w:rsidR="005D13F8">
              <w:rPr>
                <w:noProof/>
                <w:webHidden/>
              </w:rPr>
            </w:r>
            <w:r w:rsidR="005D13F8">
              <w:rPr>
                <w:noProof/>
                <w:webHidden/>
              </w:rPr>
              <w:fldChar w:fldCharType="separate"/>
            </w:r>
            <w:r w:rsidR="00BE4A30">
              <w:rPr>
                <w:noProof/>
                <w:webHidden/>
              </w:rPr>
              <w:t>32</w:t>
            </w:r>
            <w:r w:rsidR="005D13F8">
              <w:rPr>
                <w:noProof/>
                <w:webHidden/>
              </w:rPr>
              <w:fldChar w:fldCharType="end"/>
            </w:r>
          </w:hyperlink>
        </w:p>
        <w:p w14:paraId="26651FE2" w14:textId="1C11F0B3"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9" w:history="1">
            <w:r w:rsidR="005D13F8" w:rsidRPr="00023773">
              <w:rPr>
                <w:rStyle w:val="Hipervnculo"/>
                <w:noProof/>
              </w:rPr>
              <w:t>Manual del usuario</w:t>
            </w:r>
            <w:r w:rsidR="005D13F8">
              <w:rPr>
                <w:noProof/>
                <w:webHidden/>
              </w:rPr>
              <w:tab/>
            </w:r>
            <w:r w:rsidR="005D13F8">
              <w:rPr>
                <w:noProof/>
                <w:webHidden/>
              </w:rPr>
              <w:fldChar w:fldCharType="begin"/>
            </w:r>
            <w:r w:rsidR="005D13F8">
              <w:rPr>
                <w:noProof/>
                <w:webHidden/>
              </w:rPr>
              <w:instrText xml:space="preserve"> PAGEREF _Toc169761109 \h </w:instrText>
            </w:r>
            <w:r w:rsidR="005D13F8">
              <w:rPr>
                <w:noProof/>
                <w:webHidden/>
              </w:rPr>
            </w:r>
            <w:r w:rsidR="005D13F8">
              <w:rPr>
                <w:noProof/>
                <w:webHidden/>
              </w:rPr>
              <w:fldChar w:fldCharType="separate"/>
            </w:r>
            <w:r w:rsidR="00BE4A30">
              <w:rPr>
                <w:noProof/>
                <w:webHidden/>
              </w:rPr>
              <w:t>34</w:t>
            </w:r>
            <w:r w:rsidR="005D13F8">
              <w:rPr>
                <w:noProof/>
                <w:webHidden/>
              </w:rPr>
              <w:fldChar w:fldCharType="end"/>
            </w:r>
          </w:hyperlink>
        </w:p>
        <w:p w14:paraId="1084DBEC" w14:textId="6C6E3DBD"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10" w:history="1">
            <w:r w:rsidR="005D13F8" w:rsidRPr="00023773">
              <w:rPr>
                <w:rStyle w:val="Hipervnculo"/>
                <w:noProof/>
              </w:rPr>
              <w:t>Manual del programador</w:t>
            </w:r>
            <w:r w:rsidR="005D13F8">
              <w:rPr>
                <w:noProof/>
                <w:webHidden/>
              </w:rPr>
              <w:tab/>
            </w:r>
            <w:r w:rsidR="005D13F8">
              <w:rPr>
                <w:noProof/>
                <w:webHidden/>
              </w:rPr>
              <w:fldChar w:fldCharType="begin"/>
            </w:r>
            <w:r w:rsidR="005D13F8">
              <w:rPr>
                <w:noProof/>
                <w:webHidden/>
              </w:rPr>
              <w:instrText xml:space="preserve"> PAGEREF _Toc169761110 \h </w:instrText>
            </w:r>
            <w:r w:rsidR="005D13F8">
              <w:rPr>
                <w:noProof/>
                <w:webHidden/>
              </w:rPr>
            </w:r>
            <w:r w:rsidR="005D13F8">
              <w:rPr>
                <w:noProof/>
                <w:webHidden/>
              </w:rPr>
              <w:fldChar w:fldCharType="separate"/>
            </w:r>
            <w:r w:rsidR="00BE4A30">
              <w:rPr>
                <w:noProof/>
                <w:webHidden/>
              </w:rPr>
              <w:t>35</w:t>
            </w:r>
            <w:r w:rsidR="005D13F8">
              <w:rPr>
                <w:noProof/>
                <w:webHidden/>
              </w:rPr>
              <w:fldChar w:fldCharType="end"/>
            </w:r>
          </w:hyperlink>
        </w:p>
        <w:p w14:paraId="53F5B6C3" w14:textId="5D6B6B05"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1" w:history="1">
            <w:r w:rsidR="005D13F8" w:rsidRPr="00023773">
              <w:rPr>
                <w:rStyle w:val="Hipervnculo"/>
                <w:noProof/>
              </w:rPr>
              <w:t>Glosario</w:t>
            </w:r>
            <w:r w:rsidR="005D13F8">
              <w:rPr>
                <w:noProof/>
                <w:webHidden/>
              </w:rPr>
              <w:tab/>
            </w:r>
            <w:r w:rsidR="005D13F8">
              <w:rPr>
                <w:noProof/>
                <w:webHidden/>
              </w:rPr>
              <w:fldChar w:fldCharType="begin"/>
            </w:r>
            <w:r w:rsidR="005D13F8">
              <w:rPr>
                <w:noProof/>
                <w:webHidden/>
              </w:rPr>
              <w:instrText xml:space="preserve"> PAGEREF _Toc169761111 \h </w:instrText>
            </w:r>
            <w:r w:rsidR="005D13F8">
              <w:rPr>
                <w:noProof/>
                <w:webHidden/>
              </w:rPr>
            </w:r>
            <w:r w:rsidR="005D13F8">
              <w:rPr>
                <w:noProof/>
                <w:webHidden/>
              </w:rPr>
              <w:fldChar w:fldCharType="separate"/>
            </w:r>
            <w:r w:rsidR="00BE4A30">
              <w:rPr>
                <w:noProof/>
                <w:webHidden/>
              </w:rPr>
              <w:t>36</w:t>
            </w:r>
            <w:r w:rsidR="005D13F8">
              <w:rPr>
                <w:noProof/>
                <w:webHidden/>
              </w:rPr>
              <w:fldChar w:fldCharType="end"/>
            </w:r>
          </w:hyperlink>
        </w:p>
        <w:p w14:paraId="1471425D" w14:textId="1D203ADE"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2" w:history="1">
            <w:r w:rsidR="005D13F8" w:rsidRPr="00023773">
              <w:rPr>
                <w:rStyle w:val="Hipervnculo"/>
                <w:noProof/>
              </w:rPr>
              <w:t>Conclusiones</w:t>
            </w:r>
            <w:r w:rsidR="005D13F8">
              <w:rPr>
                <w:noProof/>
                <w:webHidden/>
              </w:rPr>
              <w:tab/>
            </w:r>
            <w:r w:rsidR="005D13F8">
              <w:rPr>
                <w:noProof/>
                <w:webHidden/>
              </w:rPr>
              <w:fldChar w:fldCharType="begin"/>
            </w:r>
            <w:r w:rsidR="005D13F8">
              <w:rPr>
                <w:noProof/>
                <w:webHidden/>
              </w:rPr>
              <w:instrText xml:space="preserve"> PAGEREF _Toc169761112 \h </w:instrText>
            </w:r>
            <w:r w:rsidR="005D13F8">
              <w:rPr>
                <w:noProof/>
                <w:webHidden/>
              </w:rPr>
            </w:r>
            <w:r w:rsidR="005D13F8">
              <w:rPr>
                <w:noProof/>
                <w:webHidden/>
              </w:rPr>
              <w:fldChar w:fldCharType="separate"/>
            </w:r>
            <w:r w:rsidR="00BE4A30">
              <w:rPr>
                <w:noProof/>
                <w:webHidden/>
              </w:rPr>
              <w:t>37</w:t>
            </w:r>
            <w:r w:rsidR="005D13F8">
              <w:rPr>
                <w:noProof/>
                <w:webHidden/>
              </w:rPr>
              <w:fldChar w:fldCharType="end"/>
            </w:r>
          </w:hyperlink>
        </w:p>
        <w:p w14:paraId="580BB65C" w14:textId="18BC0ADF"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3" w:history="1">
            <w:r w:rsidR="005D13F8" w:rsidRPr="00023773">
              <w:rPr>
                <w:rStyle w:val="Hipervnculo"/>
                <w:noProof/>
              </w:rPr>
              <w:t>Referencias Bibliográficas</w:t>
            </w:r>
            <w:r w:rsidR="005D13F8">
              <w:rPr>
                <w:noProof/>
                <w:webHidden/>
              </w:rPr>
              <w:tab/>
            </w:r>
            <w:r w:rsidR="005D13F8">
              <w:rPr>
                <w:noProof/>
                <w:webHidden/>
              </w:rPr>
              <w:fldChar w:fldCharType="begin"/>
            </w:r>
            <w:r w:rsidR="005D13F8">
              <w:rPr>
                <w:noProof/>
                <w:webHidden/>
              </w:rPr>
              <w:instrText xml:space="preserve"> PAGEREF _Toc169761113 \h </w:instrText>
            </w:r>
            <w:r w:rsidR="005D13F8">
              <w:rPr>
                <w:noProof/>
                <w:webHidden/>
              </w:rPr>
            </w:r>
            <w:r w:rsidR="005D13F8">
              <w:rPr>
                <w:noProof/>
                <w:webHidden/>
              </w:rPr>
              <w:fldChar w:fldCharType="separate"/>
            </w:r>
            <w:r w:rsidR="00BE4A30">
              <w:rPr>
                <w:noProof/>
                <w:webHidden/>
              </w:rPr>
              <w:t>38</w:t>
            </w:r>
            <w:r w:rsidR="005D13F8">
              <w:rPr>
                <w:noProof/>
                <w:webHidden/>
              </w:rPr>
              <w:fldChar w:fldCharType="end"/>
            </w:r>
          </w:hyperlink>
        </w:p>
        <w:p w14:paraId="45588B96" w14:textId="3A72194C" w:rsidR="005D13F8" w:rsidRDefault="005D13F8">
          <w:r>
            <w:rPr>
              <w:b/>
              <w:bCs/>
            </w:rPr>
            <w:fldChar w:fldCharType="end"/>
          </w:r>
        </w:p>
      </w:sdtContent>
    </w:sdt>
    <w:p w14:paraId="0B7226E7" w14:textId="77777777" w:rsidR="005D13F8" w:rsidRDefault="005D13F8" w:rsidP="005D13F8">
      <w:pPr>
        <w:ind w:firstLine="0"/>
        <w:rPr>
          <w:lang w:val="es-CO"/>
        </w:rPr>
      </w:pPr>
    </w:p>
    <w:p w14:paraId="63C3C4B7" w14:textId="77777777" w:rsidR="00E94EDB" w:rsidRDefault="00E94EDB" w:rsidP="00E94EDB">
      <w:pPr>
        <w:rPr>
          <w:lang w:val="es-CO"/>
        </w:rPr>
      </w:pPr>
    </w:p>
    <w:p w14:paraId="685E8CF9" w14:textId="77777777" w:rsidR="00E94EDB" w:rsidRDefault="00E94EDB" w:rsidP="00E94EDB">
      <w:pPr>
        <w:rPr>
          <w:lang w:val="es-CO"/>
        </w:rPr>
      </w:pPr>
    </w:p>
    <w:p w14:paraId="0E532D43" w14:textId="77777777" w:rsidR="00E94EDB" w:rsidRDefault="00E94EDB" w:rsidP="00E94EDB">
      <w:pPr>
        <w:rPr>
          <w:lang w:val="es-CO"/>
        </w:rPr>
      </w:pPr>
    </w:p>
    <w:p w14:paraId="27FC2009" w14:textId="77777777" w:rsidR="00E94EDB" w:rsidRDefault="00E94EDB" w:rsidP="00E94EDB">
      <w:pPr>
        <w:rPr>
          <w:lang w:val="es-CO"/>
        </w:rPr>
      </w:pPr>
    </w:p>
    <w:p w14:paraId="0E65B1B2" w14:textId="77777777" w:rsidR="00E94EDB" w:rsidRDefault="00E94EDB" w:rsidP="00E94EDB">
      <w:pPr>
        <w:rPr>
          <w:lang w:val="es-CO"/>
        </w:rPr>
      </w:pPr>
    </w:p>
    <w:p w14:paraId="6E5EA485" w14:textId="77777777" w:rsidR="00E94EDB" w:rsidRDefault="00E94EDB" w:rsidP="00E94EDB">
      <w:pPr>
        <w:rPr>
          <w:lang w:val="es-CO"/>
        </w:rPr>
      </w:pPr>
    </w:p>
    <w:p w14:paraId="3FDA7E9F" w14:textId="77777777" w:rsidR="00E94EDB" w:rsidRDefault="00E94EDB" w:rsidP="00E94EDB">
      <w:pPr>
        <w:rPr>
          <w:lang w:val="es-CO"/>
        </w:rPr>
      </w:pPr>
    </w:p>
    <w:p w14:paraId="3C3880CA" w14:textId="77777777" w:rsidR="00E94EDB" w:rsidRDefault="00E94EDB" w:rsidP="00E94EDB">
      <w:pPr>
        <w:rPr>
          <w:lang w:val="es-CO"/>
        </w:rPr>
      </w:pPr>
    </w:p>
    <w:p w14:paraId="5EB195DB" w14:textId="77777777" w:rsidR="00E94EDB" w:rsidRDefault="00E94EDB" w:rsidP="00E94EDB">
      <w:pPr>
        <w:rPr>
          <w:lang w:val="es-CO"/>
        </w:rPr>
      </w:pPr>
    </w:p>
    <w:p w14:paraId="5DCECF8B" w14:textId="77777777" w:rsidR="00E94EDB" w:rsidRDefault="00E94EDB" w:rsidP="00E94EDB">
      <w:pPr>
        <w:rPr>
          <w:lang w:val="es-CO"/>
        </w:rPr>
      </w:pPr>
    </w:p>
    <w:p w14:paraId="61FCF14B" w14:textId="77777777" w:rsidR="00E94EDB" w:rsidRDefault="00E94EDB" w:rsidP="00E94EDB">
      <w:pPr>
        <w:rPr>
          <w:lang w:val="es-CO"/>
        </w:rPr>
      </w:pPr>
    </w:p>
    <w:p w14:paraId="3FC1B65E" w14:textId="77777777" w:rsidR="00E94EDB" w:rsidRDefault="00E94EDB" w:rsidP="00E94EDB">
      <w:pPr>
        <w:rPr>
          <w:lang w:val="es-CO"/>
        </w:rPr>
      </w:pPr>
    </w:p>
    <w:p w14:paraId="057E121D" w14:textId="77777777" w:rsidR="00E94EDB" w:rsidRDefault="00E94EDB" w:rsidP="00E94EDB">
      <w:pPr>
        <w:rPr>
          <w:lang w:val="es-CO"/>
        </w:rPr>
      </w:pPr>
    </w:p>
    <w:p w14:paraId="50898D78" w14:textId="77777777" w:rsidR="00E94EDB" w:rsidRDefault="00E94EDB" w:rsidP="00E94EDB">
      <w:pPr>
        <w:rPr>
          <w:lang w:val="es-CO"/>
        </w:rPr>
      </w:pPr>
    </w:p>
    <w:p w14:paraId="48051181" w14:textId="77777777" w:rsidR="00E94EDB" w:rsidRDefault="00E94EDB" w:rsidP="00E94EDB">
      <w:pPr>
        <w:rPr>
          <w:lang w:val="es-CO"/>
        </w:rPr>
      </w:pPr>
    </w:p>
    <w:p w14:paraId="057D64B3" w14:textId="77777777" w:rsidR="00E94EDB" w:rsidRDefault="00E94EDB" w:rsidP="00E94EDB">
      <w:pPr>
        <w:rPr>
          <w:lang w:val="es-CO"/>
        </w:rPr>
      </w:pPr>
    </w:p>
    <w:p w14:paraId="544EFC20" w14:textId="77777777" w:rsidR="00FA6C1E" w:rsidRDefault="00FA6C1E" w:rsidP="005D13F8">
      <w:pPr>
        <w:ind w:firstLine="0"/>
        <w:rPr>
          <w:lang w:val="es-CO"/>
        </w:rPr>
      </w:pPr>
    </w:p>
    <w:p w14:paraId="6B519DF7" w14:textId="77777777" w:rsidR="005D13F8" w:rsidRDefault="005D13F8" w:rsidP="005D13F8">
      <w:pPr>
        <w:ind w:firstLine="0"/>
        <w:rPr>
          <w:lang w:val="es-CO"/>
        </w:rPr>
      </w:pPr>
    </w:p>
    <w:p w14:paraId="1814F160" w14:textId="77777777" w:rsidR="00FA6C1E" w:rsidRDefault="00FA6C1E" w:rsidP="00E94EDB">
      <w:pPr>
        <w:rPr>
          <w:lang w:val="es-CO"/>
        </w:rPr>
      </w:pPr>
    </w:p>
    <w:p w14:paraId="1F64C75E" w14:textId="77777777" w:rsidR="002647ED" w:rsidRDefault="002647ED" w:rsidP="002647ED">
      <w:pPr>
        <w:ind w:firstLine="0"/>
        <w:rPr>
          <w:lang w:val="es-CO"/>
        </w:rPr>
      </w:pPr>
    </w:p>
    <w:p w14:paraId="34595451" w14:textId="77777777" w:rsidR="00686C18" w:rsidRPr="002647ED" w:rsidRDefault="00E94EDB" w:rsidP="002647ED">
      <w:pPr>
        <w:pStyle w:val="Ttulo1"/>
      </w:pPr>
      <w:bookmarkStart w:id="1" w:name="_Toc169761059"/>
      <w:r w:rsidRPr="002647ED">
        <w:lastRenderedPageBreak/>
        <w:t>Introducción</w:t>
      </w:r>
      <w:bookmarkEnd w:id="1"/>
    </w:p>
    <w:p w14:paraId="62046CBC" w14:textId="77777777" w:rsidR="00E94EDB" w:rsidRPr="00E94EDB" w:rsidRDefault="00E94EDB" w:rsidP="00E94EDB">
      <w:pPr>
        <w:jc w:val="both"/>
        <w:rPr>
          <w:rFonts w:ascii="Segoe UI" w:hAnsi="Segoe UI" w:cs="Segoe UI"/>
          <w:b/>
          <w:lang w:val="es-CO"/>
        </w:rPr>
      </w:pPr>
    </w:p>
    <w:p w14:paraId="5ECC42CF" w14:textId="77777777" w:rsidR="00E94EDB" w:rsidRDefault="004D4056" w:rsidP="009C7E56">
      <w:pPr>
        <w:pStyle w:val="Sinespaciado"/>
        <w:rPr>
          <w:lang w:val="es-CO"/>
        </w:rPr>
      </w:pPr>
      <w:r>
        <w:t>En el competitivo sector de la tecnología, la atención y satisfacción del cliente son esenciales para el éxito empresarial. La gestión eficiente de consultas y problemas relacionados con productos tecnológicos, tanto de software como de hardware, puede ser un desafío considerable. Para abordar esta necesidad, hemos desarrollado un software (CRM) innovador que facilita la gestión de soluciones técnicas, mejorando significativamente la experiencia del cliente.</w:t>
      </w:r>
    </w:p>
    <w:p w14:paraId="5D2BE939" w14:textId="77777777" w:rsidR="009C7E56" w:rsidRDefault="009C7E56" w:rsidP="009C7E56">
      <w:pPr>
        <w:rPr>
          <w:lang w:val="es-CO"/>
        </w:rPr>
      </w:pPr>
    </w:p>
    <w:p w14:paraId="789F0A5E" w14:textId="77777777" w:rsidR="009C7E56" w:rsidRDefault="004D4056" w:rsidP="009C7E56">
      <w:pPr>
        <w:pStyle w:val="Sinespaciado"/>
      </w:pPr>
      <w:r>
        <w:t>Este CRM especializado permite a los técnicos, representantes de servicio al cliente y personal administrativo contar con una plataforma centralizada y fácil de usar para registrar, rastrear y administrar las consultas y problemas de los clientes. Diseñado con un enfoque en la usabilidad, accesibilidad y seguridad de datos, el sistema asegura una experiencia fluida y segura para todos los usuarios.</w:t>
      </w:r>
    </w:p>
    <w:p w14:paraId="085DB01D" w14:textId="77777777" w:rsidR="004D4056" w:rsidRDefault="004D4056" w:rsidP="004D4056"/>
    <w:p w14:paraId="036C1D71" w14:textId="52F1BC6A" w:rsidR="00E94EDB" w:rsidRPr="002647ED" w:rsidRDefault="004D4056" w:rsidP="002647ED">
      <w:pPr>
        <w:pStyle w:val="Sinespaciado"/>
      </w:pPr>
      <w:r>
        <w:t>Al implementar este CRM, las empresas pueden optimizar sus procesos de soporte técnico, garantizar una respuesta rápida y efectiva a las solicitudes de los clientes, y mantener una visión clara y detallada del desempeño del equipo de soporte. En última instancia, este sistema no solo mejora la eficiencia operativa, sino que también contribuye a aumentar la satisfacción y fidelización del cliente en un entorno altamente competitivo.</w:t>
      </w:r>
    </w:p>
    <w:p w14:paraId="65B218F1" w14:textId="77777777" w:rsidR="004D4056" w:rsidRDefault="004D4056" w:rsidP="002647ED">
      <w:pPr>
        <w:pStyle w:val="Ttulo1"/>
        <w:rPr>
          <w:lang w:val="es-CO"/>
        </w:rPr>
      </w:pPr>
      <w:bookmarkStart w:id="2" w:name="_Toc169761060"/>
      <w:r w:rsidRPr="004D4056">
        <w:rPr>
          <w:lang w:val="es-CO"/>
        </w:rPr>
        <w:t>Justificación</w:t>
      </w:r>
      <w:bookmarkEnd w:id="2"/>
      <w:r w:rsidRPr="004D4056">
        <w:rPr>
          <w:lang w:val="es-CO"/>
        </w:rPr>
        <w:t xml:space="preserve"> </w:t>
      </w:r>
    </w:p>
    <w:p w14:paraId="7C73CBC9" w14:textId="77777777" w:rsidR="004D4056" w:rsidRPr="004D4056" w:rsidRDefault="004D4056" w:rsidP="004D4056">
      <w:pPr>
        <w:jc w:val="center"/>
        <w:rPr>
          <w:b/>
          <w:lang w:val="es-CO"/>
        </w:rPr>
      </w:pPr>
    </w:p>
    <w:p w14:paraId="015DCFFD" w14:textId="77777777" w:rsidR="00E94EDB" w:rsidRDefault="004D4056" w:rsidP="004D4056">
      <w:pPr>
        <w:pStyle w:val="Sinespaciado"/>
      </w:pPr>
      <w:r>
        <w:t>La implementación de nuestro CRM especializado en atención al cliente se justifica por su capacidad para mejorar significativamente la gestión de problemas técnicos de software y hardware, optimizando tanto la eficiencia operativa como la satisfacción del cliente. En el competitivo sector tecnológico, este sistema permite clasificar las incidencias según su urgencia (Alta, Media, Baja), lo que asegura una asignación efectiva de recursos y una rápida resolución de los problemas más críticos.</w:t>
      </w:r>
    </w:p>
    <w:p w14:paraId="0700DB08" w14:textId="77777777" w:rsidR="004D4056" w:rsidRDefault="004D4056" w:rsidP="002647ED">
      <w:pPr>
        <w:pStyle w:val="Ttulo1"/>
      </w:pPr>
      <w:bookmarkStart w:id="3" w:name="_Toc169761061"/>
      <w:r w:rsidRPr="004D4056">
        <w:lastRenderedPageBreak/>
        <w:t>Contenido del Proyecto</w:t>
      </w:r>
      <w:bookmarkEnd w:id="3"/>
    </w:p>
    <w:p w14:paraId="46DF6546" w14:textId="77777777" w:rsidR="004D4056" w:rsidRDefault="004D4056" w:rsidP="004D4056">
      <w:pPr>
        <w:rPr>
          <w:b/>
          <w:sz w:val="28"/>
        </w:rPr>
      </w:pPr>
    </w:p>
    <w:p w14:paraId="033D0996" w14:textId="77777777" w:rsidR="004D4056" w:rsidRPr="004D4056" w:rsidRDefault="004D4056" w:rsidP="004D4056">
      <w:pPr>
        <w:rPr>
          <w:b/>
        </w:rPr>
      </w:pPr>
    </w:p>
    <w:p w14:paraId="57A55E83" w14:textId="0F0B1E3A" w:rsidR="004D4056" w:rsidRPr="00D16159" w:rsidRDefault="004D4056" w:rsidP="00D16159">
      <w:pPr>
        <w:pStyle w:val="Ttulo2"/>
      </w:pPr>
      <w:bookmarkStart w:id="4" w:name="_Toc169761062"/>
      <w:r w:rsidRPr="00D16159">
        <w:t>Equipo de trabajo</w:t>
      </w:r>
      <w:bookmarkEnd w:id="4"/>
    </w:p>
    <w:tbl>
      <w:tblPr>
        <w:tblStyle w:val="Tablaconcuadrcula"/>
        <w:tblW w:w="9280" w:type="dxa"/>
        <w:tblLook w:val="04A0" w:firstRow="1" w:lastRow="0" w:firstColumn="1" w:lastColumn="0" w:noHBand="0" w:noVBand="1"/>
      </w:tblPr>
      <w:tblGrid>
        <w:gridCol w:w="3015"/>
        <w:gridCol w:w="3009"/>
        <w:gridCol w:w="3256"/>
      </w:tblGrid>
      <w:tr w:rsidR="00110FB2" w14:paraId="294569D4" w14:textId="77777777" w:rsidTr="00CC2597">
        <w:trPr>
          <w:trHeight w:val="848"/>
        </w:trPr>
        <w:tc>
          <w:tcPr>
            <w:tcW w:w="3092" w:type="dxa"/>
            <w:tcBorders>
              <w:bottom w:val="nil"/>
              <w:right w:val="nil"/>
            </w:tcBorders>
          </w:tcPr>
          <w:p w14:paraId="7BE6AA71" w14:textId="77777777" w:rsidR="00110FB2" w:rsidRDefault="00110FB2" w:rsidP="00110FB2">
            <w:pPr>
              <w:ind w:firstLine="0"/>
              <w:jc w:val="center"/>
              <w:rPr>
                <w:b/>
                <w:bCs/>
              </w:rPr>
            </w:pPr>
          </w:p>
          <w:p w14:paraId="74F23FE6" w14:textId="3D9E45C0" w:rsidR="00110FB2" w:rsidRPr="00110FB2" w:rsidRDefault="00110FB2" w:rsidP="00110FB2">
            <w:pPr>
              <w:ind w:firstLine="0"/>
              <w:jc w:val="center"/>
              <w:rPr>
                <w:b/>
                <w:bCs/>
              </w:rPr>
            </w:pPr>
            <w:r w:rsidRPr="00110FB2">
              <w:rPr>
                <w:b/>
                <w:bCs/>
              </w:rPr>
              <w:t>Rol</w:t>
            </w:r>
          </w:p>
        </w:tc>
        <w:tc>
          <w:tcPr>
            <w:tcW w:w="3092" w:type="dxa"/>
            <w:tcBorders>
              <w:left w:val="nil"/>
              <w:bottom w:val="nil"/>
              <w:right w:val="nil"/>
            </w:tcBorders>
          </w:tcPr>
          <w:p w14:paraId="7F923EB7" w14:textId="77777777" w:rsidR="00110FB2" w:rsidRDefault="00110FB2" w:rsidP="00110FB2">
            <w:pPr>
              <w:ind w:firstLine="0"/>
              <w:jc w:val="center"/>
              <w:rPr>
                <w:b/>
                <w:bCs/>
              </w:rPr>
            </w:pPr>
          </w:p>
          <w:p w14:paraId="0C8A4B40" w14:textId="0DA7F5ED" w:rsidR="00110FB2" w:rsidRPr="00110FB2" w:rsidRDefault="00110FB2" w:rsidP="00110FB2">
            <w:pPr>
              <w:ind w:firstLine="0"/>
              <w:jc w:val="center"/>
              <w:rPr>
                <w:b/>
                <w:bCs/>
              </w:rPr>
            </w:pPr>
            <w:r w:rsidRPr="00110FB2">
              <w:rPr>
                <w:b/>
                <w:bCs/>
              </w:rPr>
              <w:t>Nombre</w:t>
            </w:r>
          </w:p>
        </w:tc>
        <w:tc>
          <w:tcPr>
            <w:tcW w:w="3096" w:type="dxa"/>
            <w:tcBorders>
              <w:left w:val="nil"/>
              <w:bottom w:val="nil"/>
            </w:tcBorders>
          </w:tcPr>
          <w:p w14:paraId="5AA26A53" w14:textId="77777777" w:rsidR="00110FB2" w:rsidRDefault="00110FB2" w:rsidP="00110FB2">
            <w:pPr>
              <w:ind w:firstLine="0"/>
              <w:jc w:val="center"/>
              <w:rPr>
                <w:b/>
                <w:bCs/>
              </w:rPr>
            </w:pPr>
          </w:p>
          <w:p w14:paraId="307590EC" w14:textId="287CE679" w:rsidR="00110FB2" w:rsidRPr="00110FB2" w:rsidRDefault="00110FB2" w:rsidP="00110FB2">
            <w:pPr>
              <w:ind w:firstLine="0"/>
              <w:jc w:val="center"/>
              <w:rPr>
                <w:b/>
                <w:bCs/>
              </w:rPr>
            </w:pPr>
            <w:r w:rsidRPr="00110FB2">
              <w:rPr>
                <w:b/>
                <w:bCs/>
              </w:rPr>
              <w:t>Email</w:t>
            </w:r>
          </w:p>
        </w:tc>
      </w:tr>
      <w:tr w:rsidR="00110FB2" w14:paraId="08162539" w14:textId="77777777" w:rsidTr="00CC2597">
        <w:trPr>
          <w:trHeight w:val="848"/>
        </w:trPr>
        <w:tc>
          <w:tcPr>
            <w:tcW w:w="3092" w:type="dxa"/>
            <w:tcBorders>
              <w:top w:val="nil"/>
              <w:bottom w:val="nil"/>
              <w:right w:val="nil"/>
            </w:tcBorders>
          </w:tcPr>
          <w:p w14:paraId="02273163" w14:textId="77777777" w:rsidR="00110FB2" w:rsidRDefault="00110FB2" w:rsidP="00110FB2">
            <w:pPr>
              <w:ind w:firstLine="0"/>
              <w:jc w:val="center"/>
              <w:rPr>
                <w:b/>
                <w:bCs/>
              </w:rPr>
            </w:pPr>
          </w:p>
          <w:p w14:paraId="66F9B76A" w14:textId="747330E2" w:rsidR="00110FB2" w:rsidRPr="00110FB2" w:rsidRDefault="00110FB2" w:rsidP="00110FB2">
            <w:pPr>
              <w:ind w:firstLine="0"/>
              <w:jc w:val="center"/>
              <w:rPr>
                <w:b/>
                <w:bCs/>
              </w:rPr>
            </w:pPr>
            <w:r w:rsidRPr="00110FB2">
              <w:rPr>
                <w:b/>
                <w:bCs/>
              </w:rPr>
              <w:t>Líder de Equipo</w:t>
            </w:r>
          </w:p>
        </w:tc>
        <w:tc>
          <w:tcPr>
            <w:tcW w:w="3092" w:type="dxa"/>
            <w:tcBorders>
              <w:top w:val="nil"/>
              <w:left w:val="nil"/>
              <w:bottom w:val="nil"/>
              <w:right w:val="nil"/>
            </w:tcBorders>
          </w:tcPr>
          <w:p w14:paraId="5EDC9FF7" w14:textId="77777777" w:rsidR="00110FB2" w:rsidRDefault="00110FB2" w:rsidP="00110FB2">
            <w:pPr>
              <w:ind w:firstLine="0"/>
              <w:jc w:val="center"/>
              <w:rPr>
                <w:b/>
                <w:bCs/>
              </w:rPr>
            </w:pPr>
          </w:p>
          <w:p w14:paraId="14FE4FB4" w14:textId="6B09D810" w:rsidR="00110FB2" w:rsidRPr="00110FB2" w:rsidRDefault="00110FB2" w:rsidP="00110FB2">
            <w:pPr>
              <w:ind w:firstLine="0"/>
              <w:jc w:val="center"/>
            </w:pPr>
            <w:r w:rsidRPr="00110FB2">
              <w:t>Yareth Ohany Garcia Rangel</w:t>
            </w:r>
          </w:p>
        </w:tc>
        <w:tc>
          <w:tcPr>
            <w:tcW w:w="3096" w:type="dxa"/>
            <w:tcBorders>
              <w:top w:val="nil"/>
              <w:left w:val="nil"/>
              <w:bottom w:val="nil"/>
            </w:tcBorders>
          </w:tcPr>
          <w:p w14:paraId="3E2339C3" w14:textId="77777777" w:rsidR="00110FB2" w:rsidRDefault="00110FB2" w:rsidP="00110FB2">
            <w:pPr>
              <w:ind w:firstLine="0"/>
              <w:jc w:val="center"/>
            </w:pPr>
          </w:p>
          <w:p w14:paraId="7B4458F8" w14:textId="64FE140C" w:rsidR="00110FB2" w:rsidRPr="00110FB2" w:rsidRDefault="00110FB2" w:rsidP="00110FB2">
            <w:pPr>
              <w:ind w:firstLine="0"/>
              <w:jc w:val="center"/>
            </w:pPr>
            <w:r>
              <w:t>y</w:t>
            </w:r>
            <w:r w:rsidRPr="00110FB2">
              <w:t>art</w:t>
            </w:r>
            <w:r>
              <w:t>e</w:t>
            </w:r>
            <w:r w:rsidRPr="00110FB2">
              <w:t>h_garcia@</w:t>
            </w:r>
            <w:r>
              <w:t>soy.sena.edu.co</w:t>
            </w:r>
          </w:p>
        </w:tc>
      </w:tr>
      <w:tr w:rsidR="00110FB2" w14:paraId="3ACC528B" w14:textId="77777777" w:rsidTr="00CC2597">
        <w:trPr>
          <w:trHeight w:val="848"/>
        </w:trPr>
        <w:tc>
          <w:tcPr>
            <w:tcW w:w="3092" w:type="dxa"/>
            <w:tcBorders>
              <w:top w:val="nil"/>
              <w:bottom w:val="nil"/>
              <w:right w:val="nil"/>
            </w:tcBorders>
          </w:tcPr>
          <w:p w14:paraId="3789D432" w14:textId="77777777" w:rsidR="00110FB2" w:rsidRDefault="00110FB2" w:rsidP="00110FB2">
            <w:pPr>
              <w:ind w:firstLine="0"/>
              <w:jc w:val="center"/>
              <w:rPr>
                <w:b/>
                <w:bCs/>
              </w:rPr>
            </w:pPr>
          </w:p>
          <w:p w14:paraId="549EAA63" w14:textId="349E4A01" w:rsidR="00110FB2" w:rsidRPr="00110FB2" w:rsidRDefault="00110FB2" w:rsidP="00110FB2">
            <w:pPr>
              <w:ind w:firstLine="0"/>
              <w:jc w:val="center"/>
              <w:rPr>
                <w:b/>
                <w:bCs/>
              </w:rPr>
            </w:pPr>
            <w:r w:rsidRPr="00110FB2">
              <w:rPr>
                <w:b/>
                <w:bCs/>
              </w:rPr>
              <w:t>Diseñador UI</w:t>
            </w:r>
          </w:p>
        </w:tc>
        <w:tc>
          <w:tcPr>
            <w:tcW w:w="3092" w:type="dxa"/>
            <w:tcBorders>
              <w:top w:val="nil"/>
              <w:left w:val="nil"/>
              <w:bottom w:val="nil"/>
              <w:right w:val="nil"/>
            </w:tcBorders>
          </w:tcPr>
          <w:p w14:paraId="2B6745F7" w14:textId="77777777" w:rsidR="00110FB2" w:rsidRPr="00110FB2" w:rsidRDefault="00110FB2" w:rsidP="00110FB2">
            <w:pPr>
              <w:ind w:firstLine="0"/>
              <w:jc w:val="center"/>
            </w:pPr>
          </w:p>
          <w:p w14:paraId="65FB7805" w14:textId="6DBD7510" w:rsidR="00110FB2" w:rsidRPr="00110FB2" w:rsidRDefault="00132C74" w:rsidP="00110FB2">
            <w:pPr>
              <w:ind w:firstLine="0"/>
              <w:jc w:val="center"/>
              <w:rPr>
                <w:b/>
                <w:bCs/>
              </w:rPr>
            </w:pPr>
            <w:r w:rsidRPr="00110FB2">
              <w:t xml:space="preserve">Ohany </w:t>
            </w:r>
            <w:r>
              <w:t>| Brayan</w:t>
            </w:r>
          </w:p>
        </w:tc>
        <w:tc>
          <w:tcPr>
            <w:tcW w:w="3096" w:type="dxa"/>
            <w:tcBorders>
              <w:top w:val="nil"/>
              <w:left w:val="nil"/>
              <w:bottom w:val="nil"/>
            </w:tcBorders>
          </w:tcPr>
          <w:p w14:paraId="7B3852C5" w14:textId="77777777" w:rsidR="00110FB2" w:rsidRPr="00110FB2" w:rsidRDefault="00110FB2" w:rsidP="00110FB2">
            <w:pPr>
              <w:ind w:firstLine="0"/>
              <w:jc w:val="center"/>
              <w:rPr>
                <w:b/>
                <w:bCs/>
              </w:rPr>
            </w:pPr>
          </w:p>
        </w:tc>
      </w:tr>
      <w:tr w:rsidR="00110FB2" w14:paraId="1D98D22F" w14:textId="77777777" w:rsidTr="00CC2597">
        <w:trPr>
          <w:trHeight w:val="848"/>
        </w:trPr>
        <w:tc>
          <w:tcPr>
            <w:tcW w:w="3092" w:type="dxa"/>
            <w:tcBorders>
              <w:top w:val="nil"/>
              <w:right w:val="nil"/>
            </w:tcBorders>
          </w:tcPr>
          <w:p w14:paraId="4F6FC366" w14:textId="77777777" w:rsidR="00110FB2" w:rsidRDefault="00110FB2" w:rsidP="00110FB2">
            <w:pPr>
              <w:ind w:firstLine="0"/>
              <w:jc w:val="center"/>
              <w:rPr>
                <w:b/>
                <w:bCs/>
              </w:rPr>
            </w:pPr>
          </w:p>
          <w:p w14:paraId="4B876574" w14:textId="5B25AD21" w:rsidR="00110FB2" w:rsidRPr="00110FB2" w:rsidRDefault="00110FB2" w:rsidP="00110FB2">
            <w:pPr>
              <w:ind w:firstLine="0"/>
              <w:jc w:val="center"/>
              <w:rPr>
                <w:b/>
                <w:bCs/>
              </w:rPr>
            </w:pPr>
            <w:r w:rsidRPr="00110FB2">
              <w:rPr>
                <w:b/>
                <w:bCs/>
              </w:rPr>
              <w:t>Tester</w:t>
            </w:r>
          </w:p>
        </w:tc>
        <w:tc>
          <w:tcPr>
            <w:tcW w:w="3092" w:type="dxa"/>
            <w:tcBorders>
              <w:top w:val="nil"/>
              <w:left w:val="nil"/>
              <w:right w:val="nil"/>
            </w:tcBorders>
          </w:tcPr>
          <w:p w14:paraId="244BED82" w14:textId="1936A1B3" w:rsidR="00110FB2" w:rsidRPr="00110FB2" w:rsidRDefault="00110FB2" w:rsidP="00110FB2">
            <w:pPr>
              <w:ind w:firstLine="0"/>
              <w:jc w:val="center"/>
              <w:rPr>
                <w:b/>
                <w:bCs/>
              </w:rPr>
            </w:pPr>
            <w:r>
              <w:rPr>
                <w:b/>
                <w:bCs/>
              </w:rPr>
              <w:br/>
            </w:r>
            <w:r w:rsidRPr="00110FB2">
              <w:t xml:space="preserve">Brayan Fernando </w:t>
            </w:r>
            <w:r w:rsidR="009039DD" w:rsidRPr="00110FB2">
              <w:t>Sánchez</w:t>
            </w:r>
          </w:p>
        </w:tc>
        <w:tc>
          <w:tcPr>
            <w:tcW w:w="3096" w:type="dxa"/>
            <w:tcBorders>
              <w:top w:val="nil"/>
              <w:left w:val="nil"/>
            </w:tcBorders>
          </w:tcPr>
          <w:p w14:paraId="10017D7F" w14:textId="77777777" w:rsidR="00110FB2" w:rsidRDefault="00110FB2" w:rsidP="00110FB2">
            <w:pPr>
              <w:ind w:firstLine="0"/>
              <w:jc w:val="center"/>
              <w:rPr>
                <w:b/>
                <w:bCs/>
              </w:rPr>
            </w:pPr>
          </w:p>
          <w:p w14:paraId="0FE349F4" w14:textId="261E69D1" w:rsidR="00930A74" w:rsidRPr="00930A74" w:rsidRDefault="00930A74" w:rsidP="00110FB2">
            <w:pPr>
              <w:ind w:firstLine="0"/>
              <w:jc w:val="center"/>
            </w:pPr>
            <w:r>
              <w:t>bfsanchez45</w:t>
            </w:r>
            <w:r w:rsidRPr="00110FB2">
              <w:t>@</w:t>
            </w:r>
            <w:r>
              <w:t>misena.edu.co</w:t>
            </w:r>
          </w:p>
        </w:tc>
      </w:tr>
    </w:tbl>
    <w:p w14:paraId="59D0E11A" w14:textId="77777777" w:rsidR="00CC2597" w:rsidRDefault="00CC2597" w:rsidP="00CC2597">
      <w:pPr>
        <w:ind w:firstLine="0"/>
        <w:rPr>
          <w:b/>
          <w:bCs/>
        </w:rPr>
      </w:pPr>
    </w:p>
    <w:p w14:paraId="2DF41AF9" w14:textId="013DB13D" w:rsidR="00B461ED" w:rsidRDefault="00CC2597" w:rsidP="00D16159">
      <w:pPr>
        <w:pStyle w:val="Ttulo2"/>
      </w:pPr>
      <w:bookmarkStart w:id="5" w:name="_Toc169761063"/>
      <w:r>
        <w:t xml:space="preserve">Planificación </w:t>
      </w:r>
      <w:r w:rsidRPr="00CC2597">
        <w:t>Scrum</w:t>
      </w:r>
      <w:bookmarkEnd w:id="5"/>
    </w:p>
    <w:p w14:paraId="3B6FC0D6" w14:textId="36658310" w:rsidR="00954032" w:rsidRDefault="00007662" w:rsidP="00570DAA">
      <w:pPr>
        <w:pStyle w:val="Ttulo3"/>
      </w:pPr>
      <w:bookmarkStart w:id="6" w:name="_Toc169761064"/>
      <w:r w:rsidRPr="00007662">
        <w:t>Backlog</w:t>
      </w:r>
      <w:bookmarkEnd w:id="6"/>
    </w:p>
    <w:p w14:paraId="590964D0" w14:textId="30B4DE8F" w:rsidR="00007662" w:rsidRDefault="00007662" w:rsidP="00007662">
      <w:pPr>
        <w:pStyle w:val="Sinespaciado"/>
      </w:pPr>
      <w:r>
        <w:rPr>
          <w:noProof/>
          <w:lang w:val="es-CO" w:eastAsia="es-CO"/>
        </w:rPr>
        <w:drawing>
          <wp:anchor distT="0" distB="0" distL="114300" distR="114300" simplePos="0" relativeHeight="251658240" behindDoc="0" locked="0" layoutInCell="1" allowOverlap="1" wp14:anchorId="15FAE2F1" wp14:editId="1FA0EC8B">
            <wp:simplePos x="0" y="0"/>
            <wp:positionH relativeFrom="margin">
              <wp:posOffset>436880</wp:posOffset>
            </wp:positionH>
            <wp:positionV relativeFrom="margin">
              <wp:posOffset>3879215</wp:posOffset>
            </wp:positionV>
            <wp:extent cx="4946650" cy="1766170"/>
            <wp:effectExtent l="19050" t="19050" r="25400" b="2476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2530" t="14379" r="1143" b="30825"/>
                    <a:stretch/>
                  </pic:blipFill>
                  <pic:spPr bwMode="auto">
                    <a:xfrm>
                      <a:off x="0" y="0"/>
                      <a:ext cx="4946650" cy="1766170"/>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p>
    <w:p w14:paraId="7778A5AA" w14:textId="4BDA08B5" w:rsidR="00007662" w:rsidRPr="00007662" w:rsidRDefault="00007662" w:rsidP="00007662"/>
    <w:p w14:paraId="429D6E07" w14:textId="5E8F0633" w:rsidR="00007662" w:rsidRDefault="00007662" w:rsidP="00007662">
      <w:pPr>
        <w:pStyle w:val="Sinespaciado"/>
      </w:pPr>
    </w:p>
    <w:p w14:paraId="6D9F143F" w14:textId="304F31FD" w:rsidR="006533D4" w:rsidRDefault="006533D4" w:rsidP="00954032">
      <w:pPr>
        <w:rPr>
          <w:b/>
          <w:bCs/>
        </w:rPr>
      </w:pPr>
    </w:p>
    <w:p w14:paraId="0192B9CF" w14:textId="53FC54C9" w:rsidR="006533D4" w:rsidRDefault="006533D4" w:rsidP="00C6161F">
      <w:pPr>
        <w:ind w:firstLine="0"/>
        <w:rPr>
          <w:b/>
          <w:bCs/>
        </w:rPr>
      </w:pPr>
    </w:p>
    <w:p w14:paraId="301494A1" w14:textId="6D09D674" w:rsidR="00007662" w:rsidRDefault="00007662" w:rsidP="00C6161F">
      <w:pPr>
        <w:ind w:firstLine="0"/>
        <w:rPr>
          <w:b/>
          <w:bCs/>
        </w:rPr>
      </w:pPr>
    </w:p>
    <w:p w14:paraId="711B83C5" w14:textId="479B1FB1" w:rsidR="00007662" w:rsidRDefault="00007662" w:rsidP="00C6161F">
      <w:pPr>
        <w:ind w:firstLine="0"/>
        <w:rPr>
          <w:b/>
          <w:bCs/>
        </w:rPr>
      </w:pPr>
    </w:p>
    <w:p w14:paraId="251B9E59" w14:textId="304B92BE" w:rsidR="00007662" w:rsidRDefault="00007662" w:rsidP="00C6161F">
      <w:pPr>
        <w:ind w:firstLine="0"/>
        <w:rPr>
          <w:b/>
          <w:bCs/>
        </w:rPr>
      </w:pPr>
    </w:p>
    <w:p w14:paraId="3A3ABF23" w14:textId="5E5836FC" w:rsidR="00007662" w:rsidRDefault="00007662" w:rsidP="00C6161F">
      <w:pPr>
        <w:ind w:firstLine="0"/>
        <w:rPr>
          <w:b/>
          <w:bCs/>
        </w:rPr>
      </w:pPr>
    </w:p>
    <w:p w14:paraId="29FF5453" w14:textId="77777777" w:rsidR="00570DAA" w:rsidRDefault="00570DAA" w:rsidP="00570DAA">
      <w:pPr>
        <w:pStyle w:val="Ttulo3"/>
      </w:pPr>
    </w:p>
    <w:p w14:paraId="38D22379" w14:textId="7C0715A0" w:rsidR="00007662" w:rsidRDefault="00007662" w:rsidP="00570DAA">
      <w:pPr>
        <w:pStyle w:val="Ttulo3"/>
      </w:pPr>
      <w:bookmarkStart w:id="7" w:name="_Toc169761065"/>
      <w:r>
        <w:t>Entrega de requerimientos</w:t>
      </w:r>
      <w:bookmarkEnd w:id="7"/>
    </w:p>
    <w:p w14:paraId="41D94B84" w14:textId="47FB8E98" w:rsidR="00007662" w:rsidRDefault="00007662" w:rsidP="00007662">
      <w:pPr>
        <w:ind w:firstLine="0"/>
        <w:jc w:val="center"/>
        <w:rPr>
          <w:b/>
          <w:bCs/>
        </w:rPr>
      </w:pPr>
    </w:p>
    <w:p w14:paraId="6C9A0CBF" w14:textId="189A4346" w:rsidR="00007662" w:rsidRDefault="007265F3" w:rsidP="00C6161F">
      <w:pPr>
        <w:ind w:firstLine="0"/>
        <w:rPr>
          <w:b/>
          <w:bCs/>
        </w:rPr>
      </w:pPr>
      <w:r>
        <w:rPr>
          <w:noProof/>
          <w:lang w:val="es-CO" w:eastAsia="es-CO"/>
        </w:rPr>
        <w:drawing>
          <wp:anchor distT="0" distB="0" distL="114300" distR="114300" simplePos="0" relativeHeight="251659264" behindDoc="0" locked="0" layoutInCell="1" allowOverlap="1" wp14:anchorId="55A1FE2D" wp14:editId="7113970A">
            <wp:simplePos x="0" y="0"/>
            <wp:positionH relativeFrom="margin">
              <wp:align>center</wp:align>
            </wp:positionH>
            <wp:positionV relativeFrom="margin">
              <wp:posOffset>6262404</wp:posOffset>
            </wp:positionV>
            <wp:extent cx="4802400" cy="457536"/>
            <wp:effectExtent l="19050" t="19050" r="17780"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573" t="26619" r="2030" b="59431"/>
                    <a:stretch/>
                  </pic:blipFill>
                  <pic:spPr bwMode="auto">
                    <a:xfrm>
                      <a:off x="0" y="0"/>
                      <a:ext cx="4802400" cy="4575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F5B07" w14:textId="4C6718E9" w:rsidR="00007662" w:rsidRDefault="00007662" w:rsidP="00007662">
      <w:pPr>
        <w:ind w:firstLine="0"/>
        <w:jc w:val="center"/>
        <w:rPr>
          <w:b/>
          <w:bCs/>
        </w:rPr>
      </w:pPr>
    </w:p>
    <w:p w14:paraId="0BE1C5E1" w14:textId="355407B4" w:rsidR="006533D4" w:rsidRDefault="006533D4" w:rsidP="00954032">
      <w:pPr>
        <w:rPr>
          <w:b/>
          <w:bCs/>
        </w:rPr>
      </w:pPr>
    </w:p>
    <w:p w14:paraId="5DC4CD6D" w14:textId="180CED11" w:rsidR="006533D4" w:rsidRDefault="006533D4" w:rsidP="00954032">
      <w:pPr>
        <w:rPr>
          <w:b/>
          <w:bCs/>
        </w:rPr>
      </w:pPr>
    </w:p>
    <w:p w14:paraId="288C96FB" w14:textId="73B85203" w:rsidR="006533D4" w:rsidRDefault="00032F8C" w:rsidP="00954032">
      <w:pPr>
        <w:rPr>
          <w:b/>
          <w:bCs/>
        </w:rPr>
      </w:pPr>
      <w:r>
        <w:rPr>
          <w:noProof/>
          <w:lang w:val="es-CO" w:eastAsia="es-CO"/>
        </w:rPr>
        <w:drawing>
          <wp:anchor distT="0" distB="0" distL="114300" distR="114300" simplePos="0" relativeHeight="251660288" behindDoc="0" locked="0" layoutInCell="1" allowOverlap="1" wp14:anchorId="0C8E835A" wp14:editId="32000460">
            <wp:simplePos x="0" y="0"/>
            <wp:positionH relativeFrom="margin">
              <wp:align>center</wp:align>
            </wp:positionH>
            <wp:positionV relativeFrom="margin">
              <wp:posOffset>7089140</wp:posOffset>
            </wp:positionV>
            <wp:extent cx="3977640" cy="1384935"/>
            <wp:effectExtent l="19050" t="19050" r="22860" b="2476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8137" t="29916" r="2435" b="27099"/>
                    <a:stretch/>
                  </pic:blipFill>
                  <pic:spPr bwMode="auto">
                    <a:xfrm>
                      <a:off x="0" y="0"/>
                      <a:ext cx="3977640" cy="13850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8097A3" w14:textId="5C9B63B7" w:rsidR="006533D4" w:rsidRDefault="006533D4" w:rsidP="00954032">
      <w:pPr>
        <w:rPr>
          <w:b/>
          <w:bCs/>
        </w:rPr>
      </w:pPr>
    </w:p>
    <w:p w14:paraId="07462477" w14:textId="04AB69B1" w:rsidR="006533D4" w:rsidRDefault="006533D4" w:rsidP="00954032">
      <w:pPr>
        <w:rPr>
          <w:b/>
          <w:bCs/>
        </w:rPr>
      </w:pPr>
    </w:p>
    <w:p w14:paraId="588B781F" w14:textId="02877B4F" w:rsidR="006533D4" w:rsidRDefault="006533D4" w:rsidP="00954032">
      <w:pPr>
        <w:rPr>
          <w:b/>
          <w:bCs/>
        </w:rPr>
      </w:pPr>
    </w:p>
    <w:p w14:paraId="11BA8B74" w14:textId="00590E21" w:rsidR="006533D4" w:rsidRDefault="006533D4" w:rsidP="00954032">
      <w:pPr>
        <w:rPr>
          <w:b/>
          <w:bCs/>
        </w:rPr>
      </w:pPr>
    </w:p>
    <w:p w14:paraId="44888B9B" w14:textId="372F4A16" w:rsidR="006533D4" w:rsidRDefault="006533D4" w:rsidP="00954032">
      <w:pPr>
        <w:rPr>
          <w:b/>
          <w:bCs/>
        </w:rPr>
      </w:pPr>
    </w:p>
    <w:p w14:paraId="256CE54E" w14:textId="2DC08190" w:rsidR="006533D4" w:rsidRDefault="006533D4" w:rsidP="00954032">
      <w:pPr>
        <w:rPr>
          <w:b/>
          <w:bCs/>
        </w:rPr>
      </w:pPr>
    </w:p>
    <w:p w14:paraId="38445374" w14:textId="7C37913B" w:rsidR="006533D4" w:rsidRDefault="006533D4" w:rsidP="00954032">
      <w:pPr>
        <w:rPr>
          <w:b/>
          <w:bCs/>
        </w:rPr>
      </w:pPr>
    </w:p>
    <w:p w14:paraId="7DA28B70" w14:textId="24023E9B" w:rsidR="006533D4" w:rsidRDefault="008B4E31" w:rsidP="00570DAA">
      <w:pPr>
        <w:pStyle w:val="Ttulo3"/>
      </w:pPr>
      <w:bookmarkStart w:id="8" w:name="_Toc169761066"/>
      <w:r>
        <w:rPr>
          <w:noProof/>
          <w:lang w:val="es-CO" w:eastAsia="es-CO"/>
        </w:rPr>
        <w:lastRenderedPageBreak/>
        <w:drawing>
          <wp:anchor distT="0" distB="0" distL="114300" distR="114300" simplePos="0" relativeHeight="251698176" behindDoc="0" locked="0" layoutInCell="1" allowOverlap="1" wp14:anchorId="3AFDF59A" wp14:editId="4897815F">
            <wp:simplePos x="0" y="0"/>
            <wp:positionH relativeFrom="margin">
              <wp:posOffset>473075</wp:posOffset>
            </wp:positionH>
            <wp:positionV relativeFrom="margin">
              <wp:posOffset>586176</wp:posOffset>
            </wp:positionV>
            <wp:extent cx="4903200" cy="644941"/>
            <wp:effectExtent l="19050" t="19050" r="12065" b="22225"/>
            <wp:wrapSquare wrapText="bothSides"/>
            <wp:docPr id="27122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5240" name=""/>
                    <pic:cNvPicPr/>
                  </pic:nvPicPr>
                  <pic:blipFill rotWithShape="1">
                    <a:blip r:embed="rId11" cstate="print">
                      <a:extLst>
                        <a:ext uri="{28A0092B-C50C-407E-A947-70E740481C1C}">
                          <a14:useLocalDpi xmlns:a14="http://schemas.microsoft.com/office/drawing/2010/main" val="0"/>
                        </a:ext>
                      </a:extLst>
                    </a:blip>
                    <a:srcRect l="4396" t="45474" r="3617" b="31805"/>
                    <a:stretch/>
                  </pic:blipFill>
                  <pic:spPr bwMode="auto">
                    <a:xfrm>
                      <a:off x="0" y="0"/>
                      <a:ext cx="4903200" cy="64494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662">
        <w:t xml:space="preserve">Modelado y Construcción </w:t>
      </w:r>
      <w:bookmarkEnd w:id="8"/>
      <w:r w:rsidR="001F1DD2">
        <w:t>bd</w:t>
      </w:r>
      <w:r w:rsidR="00007662">
        <w:br/>
      </w:r>
      <w:r w:rsidR="007265F3">
        <w:br/>
      </w:r>
      <w:r w:rsidR="00007662">
        <w:br/>
      </w:r>
      <w:r w:rsidR="00007662">
        <w:br/>
      </w:r>
    </w:p>
    <w:p w14:paraId="42F34E83" w14:textId="0B17C3B8" w:rsidR="007265F3" w:rsidRDefault="007265F3" w:rsidP="007265F3"/>
    <w:p w14:paraId="29BC324D" w14:textId="3A9BADB7" w:rsidR="007265F3" w:rsidRDefault="007265F3" w:rsidP="007265F3"/>
    <w:p w14:paraId="135EEDA5" w14:textId="0164186E" w:rsidR="007265F3" w:rsidRPr="007265F3" w:rsidRDefault="004A425E" w:rsidP="007265F3">
      <w:r>
        <w:rPr>
          <w:noProof/>
          <w:lang w:val="es-CO" w:eastAsia="es-CO"/>
        </w:rPr>
        <w:drawing>
          <wp:anchor distT="0" distB="0" distL="114300" distR="114300" simplePos="0" relativeHeight="251662336" behindDoc="0" locked="0" layoutInCell="1" allowOverlap="1" wp14:anchorId="78DDE3EE" wp14:editId="7809EA5B">
            <wp:simplePos x="0" y="0"/>
            <wp:positionH relativeFrom="margin">
              <wp:align>center</wp:align>
            </wp:positionH>
            <wp:positionV relativeFrom="margin">
              <wp:posOffset>1778272</wp:posOffset>
            </wp:positionV>
            <wp:extent cx="3977005" cy="1371600"/>
            <wp:effectExtent l="19050" t="19050" r="23495" b="190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428" t="30484" r="2053" b="26897"/>
                    <a:stretch/>
                  </pic:blipFill>
                  <pic:spPr bwMode="auto">
                    <a:xfrm>
                      <a:off x="0" y="0"/>
                      <a:ext cx="3977005"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B7FE86" w14:textId="2D707AD7" w:rsidR="006533D4" w:rsidRDefault="006533D4" w:rsidP="00954032">
      <w:pPr>
        <w:rPr>
          <w:b/>
          <w:bCs/>
        </w:rPr>
      </w:pPr>
    </w:p>
    <w:p w14:paraId="13651B24" w14:textId="36CE2140" w:rsidR="006533D4" w:rsidRDefault="006533D4" w:rsidP="00954032">
      <w:pPr>
        <w:rPr>
          <w:b/>
          <w:bCs/>
        </w:rPr>
      </w:pPr>
    </w:p>
    <w:p w14:paraId="25D515E8" w14:textId="77777777" w:rsidR="006533D4" w:rsidRDefault="006533D4" w:rsidP="00954032">
      <w:pPr>
        <w:rPr>
          <w:b/>
          <w:bCs/>
        </w:rPr>
      </w:pPr>
    </w:p>
    <w:p w14:paraId="373F77E2" w14:textId="7308C913" w:rsidR="006533D4" w:rsidRDefault="006533D4" w:rsidP="00954032">
      <w:pPr>
        <w:rPr>
          <w:b/>
          <w:bCs/>
        </w:rPr>
      </w:pPr>
    </w:p>
    <w:p w14:paraId="6BD27DF3" w14:textId="77777777" w:rsidR="006533D4" w:rsidRDefault="006533D4" w:rsidP="00954032">
      <w:pPr>
        <w:rPr>
          <w:b/>
          <w:bCs/>
        </w:rPr>
      </w:pPr>
    </w:p>
    <w:p w14:paraId="207648CC" w14:textId="77777777" w:rsidR="006533D4" w:rsidRDefault="006533D4" w:rsidP="00954032">
      <w:pPr>
        <w:rPr>
          <w:b/>
          <w:bCs/>
        </w:rPr>
      </w:pPr>
    </w:p>
    <w:p w14:paraId="73360A94" w14:textId="1DFA882F" w:rsidR="006533D4" w:rsidRDefault="006533D4" w:rsidP="00954032">
      <w:pPr>
        <w:rPr>
          <w:b/>
          <w:bCs/>
        </w:rPr>
      </w:pPr>
    </w:p>
    <w:p w14:paraId="7C9A5B53" w14:textId="46B441AB" w:rsidR="006533D4" w:rsidRDefault="006533D4" w:rsidP="00954032">
      <w:pPr>
        <w:rPr>
          <w:b/>
          <w:bCs/>
        </w:rPr>
      </w:pPr>
    </w:p>
    <w:p w14:paraId="09AAD79D" w14:textId="23922378" w:rsidR="007265F3" w:rsidRDefault="007265F3" w:rsidP="00954032">
      <w:pPr>
        <w:rPr>
          <w:b/>
          <w:bCs/>
        </w:rPr>
      </w:pPr>
    </w:p>
    <w:p w14:paraId="7BA8F2E4" w14:textId="7FE88AB3" w:rsidR="007265F3" w:rsidRDefault="007265F3" w:rsidP="00954032">
      <w:pPr>
        <w:rPr>
          <w:b/>
          <w:bCs/>
        </w:rPr>
      </w:pPr>
    </w:p>
    <w:p w14:paraId="5D75138C" w14:textId="171DE892" w:rsidR="007265F3" w:rsidRDefault="004A425E" w:rsidP="00954032">
      <w:pPr>
        <w:rPr>
          <w:b/>
          <w:bCs/>
        </w:rPr>
      </w:pPr>
      <w:r>
        <w:rPr>
          <w:noProof/>
          <w:lang w:val="es-CO" w:eastAsia="es-CO"/>
        </w:rPr>
        <w:drawing>
          <wp:anchor distT="0" distB="0" distL="114300" distR="114300" simplePos="0" relativeHeight="251663360" behindDoc="0" locked="0" layoutInCell="1" allowOverlap="1" wp14:anchorId="56049E42" wp14:editId="750FED40">
            <wp:simplePos x="0" y="0"/>
            <wp:positionH relativeFrom="margin">
              <wp:align>center</wp:align>
            </wp:positionH>
            <wp:positionV relativeFrom="margin">
              <wp:posOffset>3712845</wp:posOffset>
            </wp:positionV>
            <wp:extent cx="4025900" cy="1380490"/>
            <wp:effectExtent l="19050" t="19050" r="12700" b="1016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8777" t="30297" r="1674" b="27307"/>
                    <a:stretch/>
                  </pic:blipFill>
                  <pic:spPr bwMode="auto">
                    <a:xfrm>
                      <a:off x="0" y="0"/>
                      <a:ext cx="4025900" cy="1380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D2B08" w14:textId="1D88CA2B" w:rsidR="007265F3" w:rsidRDefault="007265F3" w:rsidP="00954032">
      <w:pPr>
        <w:rPr>
          <w:b/>
          <w:bCs/>
        </w:rPr>
      </w:pPr>
    </w:p>
    <w:p w14:paraId="23C09BA1" w14:textId="2F1F3852" w:rsidR="007265F3" w:rsidRDefault="007265F3" w:rsidP="00954032">
      <w:pPr>
        <w:rPr>
          <w:b/>
          <w:bCs/>
        </w:rPr>
      </w:pPr>
    </w:p>
    <w:p w14:paraId="5BC06A8B" w14:textId="32019BC1" w:rsidR="007265F3" w:rsidRDefault="007265F3" w:rsidP="00954032">
      <w:pPr>
        <w:rPr>
          <w:b/>
          <w:bCs/>
        </w:rPr>
      </w:pPr>
    </w:p>
    <w:p w14:paraId="26A42C37" w14:textId="0340FF98" w:rsidR="007265F3" w:rsidRDefault="007265F3" w:rsidP="00954032">
      <w:pPr>
        <w:rPr>
          <w:b/>
          <w:bCs/>
        </w:rPr>
      </w:pPr>
    </w:p>
    <w:p w14:paraId="6F9A13E0" w14:textId="1744145D" w:rsidR="007265F3" w:rsidRDefault="007265F3" w:rsidP="00954032">
      <w:pPr>
        <w:rPr>
          <w:b/>
          <w:bCs/>
        </w:rPr>
      </w:pPr>
    </w:p>
    <w:p w14:paraId="71882EF4" w14:textId="46809055" w:rsidR="007265F3" w:rsidRDefault="007265F3" w:rsidP="00954032">
      <w:pPr>
        <w:rPr>
          <w:b/>
          <w:bCs/>
        </w:rPr>
      </w:pPr>
    </w:p>
    <w:p w14:paraId="587BF21D" w14:textId="4DA67712" w:rsidR="007265F3" w:rsidRDefault="007265F3" w:rsidP="00954032">
      <w:pPr>
        <w:rPr>
          <w:b/>
          <w:bCs/>
        </w:rPr>
      </w:pPr>
    </w:p>
    <w:p w14:paraId="06BE80AE" w14:textId="45618CA6" w:rsidR="007265F3" w:rsidRDefault="007265F3" w:rsidP="00954032">
      <w:pPr>
        <w:rPr>
          <w:b/>
          <w:bCs/>
        </w:rPr>
      </w:pPr>
    </w:p>
    <w:p w14:paraId="2A407946" w14:textId="198EBE18" w:rsidR="007265F3" w:rsidRDefault="007265F3" w:rsidP="00954032">
      <w:pPr>
        <w:rPr>
          <w:b/>
          <w:bCs/>
        </w:rPr>
      </w:pPr>
    </w:p>
    <w:p w14:paraId="74DA76F8" w14:textId="084F96CB" w:rsidR="007265F3" w:rsidRDefault="007265F3" w:rsidP="00954032">
      <w:pPr>
        <w:rPr>
          <w:b/>
          <w:bCs/>
        </w:rPr>
      </w:pPr>
    </w:p>
    <w:p w14:paraId="789CB609" w14:textId="04FFA7A1" w:rsidR="007265F3" w:rsidRDefault="007265F3" w:rsidP="00954032">
      <w:pPr>
        <w:rPr>
          <w:b/>
          <w:bCs/>
        </w:rPr>
      </w:pPr>
    </w:p>
    <w:p w14:paraId="03C6AC22" w14:textId="77777777" w:rsidR="00570DAA" w:rsidRDefault="00570DAA" w:rsidP="007265F3">
      <w:pPr>
        <w:pStyle w:val="Sinespaciado"/>
        <w:jc w:val="center"/>
        <w:rPr>
          <w:b/>
        </w:rPr>
      </w:pPr>
    </w:p>
    <w:p w14:paraId="77C64042" w14:textId="77777777" w:rsidR="00570DAA" w:rsidRDefault="00570DAA" w:rsidP="007265F3">
      <w:pPr>
        <w:pStyle w:val="Sinespaciado"/>
        <w:jc w:val="center"/>
        <w:rPr>
          <w:b/>
        </w:rPr>
      </w:pPr>
    </w:p>
    <w:p w14:paraId="3D08D054" w14:textId="5E38270F" w:rsidR="007265F3" w:rsidRPr="007265F3" w:rsidRDefault="008B4E31" w:rsidP="00570DAA">
      <w:pPr>
        <w:pStyle w:val="Ttulo3"/>
        <w:rPr>
          <w:bCs/>
        </w:rPr>
      </w:pPr>
      <w:bookmarkStart w:id="9" w:name="_Toc169761067"/>
      <w:r>
        <w:rPr>
          <w:noProof/>
          <w:lang w:val="es-CO" w:eastAsia="es-CO"/>
        </w:rPr>
        <w:drawing>
          <wp:anchor distT="0" distB="0" distL="114300" distR="114300" simplePos="0" relativeHeight="251700224" behindDoc="0" locked="0" layoutInCell="1" allowOverlap="1" wp14:anchorId="13567AC8" wp14:editId="30D72447">
            <wp:simplePos x="0" y="0"/>
            <wp:positionH relativeFrom="margin">
              <wp:align>center</wp:align>
            </wp:positionH>
            <wp:positionV relativeFrom="margin">
              <wp:posOffset>6443097</wp:posOffset>
            </wp:positionV>
            <wp:extent cx="4810125" cy="574675"/>
            <wp:effectExtent l="19050" t="19050" r="28575" b="15875"/>
            <wp:wrapSquare wrapText="bothSides"/>
            <wp:docPr id="80236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3599" name=""/>
                    <pic:cNvPicPr/>
                  </pic:nvPicPr>
                  <pic:blipFill rotWithShape="1">
                    <a:blip r:embed="rId14" cstate="print">
                      <a:extLst>
                        <a:ext uri="{28A0092B-C50C-407E-A947-70E740481C1C}">
                          <a14:useLocalDpi xmlns:a14="http://schemas.microsoft.com/office/drawing/2010/main" val="0"/>
                        </a:ext>
                      </a:extLst>
                    </a:blip>
                    <a:srcRect l="3904" t="45752" r="3835" b="33290"/>
                    <a:stretch/>
                  </pic:blipFill>
                  <pic:spPr bwMode="auto">
                    <a:xfrm>
                      <a:off x="0" y="0"/>
                      <a:ext cx="4810125" cy="5746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265F3" w:rsidRPr="007265F3">
        <w:t>M</w:t>
      </w:r>
      <w:r w:rsidR="007265F3">
        <w:t>aquetación Pagina Web</w:t>
      </w:r>
      <w:bookmarkEnd w:id="9"/>
      <w:r w:rsidR="007265F3">
        <w:br/>
      </w:r>
      <w:r w:rsidR="007265F3" w:rsidRPr="007265F3">
        <w:br/>
      </w:r>
      <w:r w:rsidR="007265F3">
        <w:rPr>
          <w:bCs/>
        </w:rPr>
        <w:br/>
      </w:r>
      <w:r w:rsidR="007265F3">
        <w:rPr>
          <w:bCs/>
        </w:rPr>
        <w:br/>
      </w:r>
      <w:r w:rsidR="007265F3">
        <w:rPr>
          <w:bCs/>
        </w:rPr>
        <w:br/>
      </w:r>
    </w:p>
    <w:p w14:paraId="01F8745D" w14:textId="5B3A9EF8" w:rsidR="007265F3" w:rsidRDefault="00032F8C" w:rsidP="00954032">
      <w:pPr>
        <w:rPr>
          <w:b/>
          <w:bCs/>
        </w:rPr>
      </w:pPr>
      <w:r>
        <w:rPr>
          <w:noProof/>
          <w:lang w:val="es-CO" w:eastAsia="es-CO"/>
        </w:rPr>
        <w:drawing>
          <wp:anchor distT="0" distB="0" distL="114300" distR="114300" simplePos="0" relativeHeight="251665408" behindDoc="0" locked="0" layoutInCell="1" allowOverlap="1" wp14:anchorId="2F92A424" wp14:editId="762CDBFA">
            <wp:simplePos x="1800225" y="8117205"/>
            <wp:positionH relativeFrom="margin">
              <wp:align>center</wp:align>
            </wp:positionH>
            <wp:positionV relativeFrom="margin">
              <wp:align>bottom</wp:align>
            </wp:positionV>
            <wp:extent cx="4196080" cy="1393825"/>
            <wp:effectExtent l="19050" t="19050" r="13970" b="158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896" t="30255" r="1825" b="28825"/>
                    <a:stretch/>
                  </pic:blipFill>
                  <pic:spPr bwMode="auto">
                    <a:xfrm>
                      <a:off x="0" y="0"/>
                      <a:ext cx="4197544" cy="13944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042F2" w14:textId="1B55361A" w:rsidR="007265F3" w:rsidRDefault="007265F3" w:rsidP="00954032">
      <w:pPr>
        <w:rPr>
          <w:b/>
          <w:bCs/>
        </w:rPr>
      </w:pPr>
    </w:p>
    <w:p w14:paraId="2F094469" w14:textId="11923621" w:rsidR="007265F3" w:rsidRDefault="007265F3" w:rsidP="00954032">
      <w:pPr>
        <w:rPr>
          <w:b/>
          <w:bCs/>
        </w:rPr>
      </w:pPr>
    </w:p>
    <w:p w14:paraId="31335C7E" w14:textId="1A7012B6" w:rsidR="007265F3" w:rsidRDefault="007265F3" w:rsidP="00954032">
      <w:pPr>
        <w:rPr>
          <w:b/>
          <w:bCs/>
        </w:rPr>
      </w:pPr>
    </w:p>
    <w:p w14:paraId="588A87CA" w14:textId="558828A6" w:rsidR="007265F3" w:rsidRDefault="007265F3" w:rsidP="00954032">
      <w:pPr>
        <w:rPr>
          <w:b/>
          <w:bCs/>
        </w:rPr>
      </w:pPr>
    </w:p>
    <w:p w14:paraId="638C4118" w14:textId="16AA18ED" w:rsidR="007265F3" w:rsidRDefault="007265F3" w:rsidP="00954032">
      <w:pPr>
        <w:rPr>
          <w:b/>
          <w:bCs/>
        </w:rPr>
      </w:pPr>
    </w:p>
    <w:p w14:paraId="168B0275" w14:textId="6DEA0B7B" w:rsidR="007265F3" w:rsidRDefault="007265F3" w:rsidP="00954032">
      <w:pPr>
        <w:rPr>
          <w:b/>
          <w:bCs/>
        </w:rPr>
      </w:pPr>
    </w:p>
    <w:p w14:paraId="46C76ABD" w14:textId="6B56B4A4" w:rsidR="007265F3" w:rsidRDefault="007265F3" w:rsidP="00954032">
      <w:pPr>
        <w:rPr>
          <w:b/>
          <w:bCs/>
        </w:rPr>
      </w:pPr>
    </w:p>
    <w:p w14:paraId="785CEB90" w14:textId="1FC5FA69" w:rsidR="007265F3" w:rsidRDefault="007265F3" w:rsidP="00954032">
      <w:pPr>
        <w:rPr>
          <w:b/>
          <w:bCs/>
        </w:rPr>
      </w:pPr>
    </w:p>
    <w:p w14:paraId="092454CE" w14:textId="3F621DF5" w:rsidR="007265F3" w:rsidRDefault="007265F3" w:rsidP="00954032">
      <w:pPr>
        <w:rPr>
          <w:b/>
          <w:bCs/>
        </w:rPr>
      </w:pPr>
      <w:r>
        <w:rPr>
          <w:noProof/>
          <w:lang w:val="es-CO" w:eastAsia="es-CO"/>
        </w:rPr>
        <w:lastRenderedPageBreak/>
        <w:drawing>
          <wp:anchor distT="0" distB="0" distL="114300" distR="114300" simplePos="0" relativeHeight="251666432" behindDoc="0" locked="0" layoutInCell="1" allowOverlap="1" wp14:anchorId="23C484FF" wp14:editId="48294710">
            <wp:simplePos x="0" y="0"/>
            <wp:positionH relativeFrom="margin">
              <wp:align>center</wp:align>
            </wp:positionH>
            <wp:positionV relativeFrom="margin">
              <wp:align>top</wp:align>
            </wp:positionV>
            <wp:extent cx="3992880" cy="1393825"/>
            <wp:effectExtent l="19050" t="19050" r="26670" b="1587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896" t="30395" r="1825" b="26611"/>
                    <a:stretch/>
                  </pic:blipFill>
                  <pic:spPr bwMode="auto">
                    <a:xfrm>
                      <a:off x="0" y="0"/>
                      <a:ext cx="3994802" cy="13944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C959BA" w14:textId="2D83EF9E" w:rsidR="007265F3" w:rsidRDefault="007265F3" w:rsidP="00954032">
      <w:pPr>
        <w:rPr>
          <w:b/>
          <w:bCs/>
        </w:rPr>
      </w:pPr>
    </w:p>
    <w:p w14:paraId="398C38F8" w14:textId="53726140" w:rsidR="007265F3" w:rsidRDefault="007265F3" w:rsidP="00954032">
      <w:pPr>
        <w:rPr>
          <w:b/>
          <w:bCs/>
        </w:rPr>
      </w:pPr>
    </w:p>
    <w:p w14:paraId="6609C850" w14:textId="10016542" w:rsidR="007265F3" w:rsidRDefault="007265F3" w:rsidP="00954032">
      <w:pPr>
        <w:rPr>
          <w:b/>
          <w:bCs/>
        </w:rPr>
      </w:pPr>
    </w:p>
    <w:p w14:paraId="3362FDAA" w14:textId="2D4EAA3B" w:rsidR="007265F3" w:rsidRDefault="007265F3" w:rsidP="00954032">
      <w:pPr>
        <w:rPr>
          <w:b/>
          <w:bCs/>
        </w:rPr>
      </w:pPr>
    </w:p>
    <w:p w14:paraId="598D239F" w14:textId="711469A7" w:rsidR="007265F3" w:rsidRDefault="007265F3" w:rsidP="00954032">
      <w:pPr>
        <w:rPr>
          <w:b/>
          <w:bCs/>
        </w:rPr>
      </w:pPr>
    </w:p>
    <w:p w14:paraId="0C8C4E6D" w14:textId="57E588DB" w:rsidR="007265F3" w:rsidRDefault="007265F3" w:rsidP="00954032">
      <w:pPr>
        <w:rPr>
          <w:b/>
          <w:bCs/>
        </w:rPr>
      </w:pPr>
    </w:p>
    <w:p w14:paraId="66522654" w14:textId="79B2F526" w:rsidR="007265F3" w:rsidRDefault="007265F3" w:rsidP="00954032">
      <w:pPr>
        <w:rPr>
          <w:b/>
          <w:bCs/>
        </w:rPr>
      </w:pPr>
    </w:p>
    <w:p w14:paraId="16233A12" w14:textId="324705B7" w:rsidR="007265F3" w:rsidRDefault="007265F3" w:rsidP="00954032">
      <w:pPr>
        <w:rPr>
          <w:b/>
          <w:bCs/>
        </w:rPr>
      </w:pPr>
    </w:p>
    <w:p w14:paraId="63E1F080" w14:textId="6DD44C44" w:rsidR="007265F3" w:rsidRDefault="007265F3" w:rsidP="00954032">
      <w:pPr>
        <w:rPr>
          <w:b/>
          <w:bCs/>
        </w:rPr>
      </w:pPr>
    </w:p>
    <w:p w14:paraId="69F781B6" w14:textId="140561D2" w:rsidR="007265F3" w:rsidRDefault="007265F3" w:rsidP="00954032">
      <w:pPr>
        <w:rPr>
          <w:b/>
        </w:rPr>
      </w:pPr>
    </w:p>
    <w:p w14:paraId="1F7934EC" w14:textId="003733E0" w:rsidR="007265F3" w:rsidRDefault="007265F3" w:rsidP="00570DAA">
      <w:pPr>
        <w:ind w:firstLine="0"/>
        <w:rPr>
          <w:b/>
        </w:rPr>
      </w:pPr>
    </w:p>
    <w:p w14:paraId="047ED0E1" w14:textId="606E71CA" w:rsidR="007265F3" w:rsidRDefault="007265F3" w:rsidP="00570DAA">
      <w:pPr>
        <w:pStyle w:val="Ttulo3"/>
      </w:pPr>
      <w:bookmarkStart w:id="10" w:name="_Toc169761068"/>
      <w:r w:rsidRPr="007265F3">
        <w:t>M</w:t>
      </w:r>
      <w:r>
        <w:t>odulo Administrador</w:t>
      </w:r>
      <w:bookmarkEnd w:id="10"/>
    </w:p>
    <w:p w14:paraId="6B21514D" w14:textId="006C0C01" w:rsidR="007265F3" w:rsidRDefault="008B4E31" w:rsidP="007265F3">
      <w:r>
        <w:rPr>
          <w:noProof/>
          <w:lang w:val="es-CO" w:eastAsia="es-CO"/>
        </w:rPr>
        <w:drawing>
          <wp:anchor distT="0" distB="0" distL="114300" distR="114300" simplePos="0" relativeHeight="251701248" behindDoc="0" locked="0" layoutInCell="1" allowOverlap="1" wp14:anchorId="633C9E6C" wp14:editId="639A485E">
            <wp:simplePos x="0" y="0"/>
            <wp:positionH relativeFrom="margin">
              <wp:align>center</wp:align>
            </wp:positionH>
            <wp:positionV relativeFrom="margin">
              <wp:posOffset>2552700</wp:posOffset>
            </wp:positionV>
            <wp:extent cx="4787900" cy="1173480"/>
            <wp:effectExtent l="19050" t="19050" r="12700" b="26670"/>
            <wp:wrapSquare wrapText="bothSides"/>
            <wp:docPr id="212171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6915" name=""/>
                    <pic:cNvPicPr/>
                  </pic:nvPicPr>
                  <pic:blipFill rotWithShape="1">
                    <a:blip r:embed="rId17" cstate="print">
                      <a:extLst>
                        <a:ext uri="{28A0092B-C50C-407E-A947-70E740481C1C}">
                          <a14:useLocalDpi xmlns:a14="http://schemas.microsoft.com/office/drawing/2010/main" val="0"/>
                        </a:ext>
                      </a:extLst>
                    </a:blip>
                    <a:srcRect l="4396" t="42564" r="3531" b="9808"/>
                    <a:stretch/>
                  </pic:blipFill>
                  <pic:spPr bwMode="auto">
                    <a:xfrm>
                      <a:off x="0" y="0"/>
                      <a:ext cx="4787900" cy="1173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A3E23E" w14:textId="121666A2" w:rsidR="007265F3" w:rsidRPr="007265F3" w:rsidRDefault="007265F3" w:rsidP="007265F3"/>
    <w:p w14:paraId="3856A33C" w14:textId="7FFA8972" w:rsidR="007265F3" w:rsidRDefault="007265F3" w:rsidP="00954032">
      <w:pPr>
        <w:rPr>
          <w:b/>
          <w:bCs/>
        </w:rPr>
      </w:pPr>
    </w:p>
    <w:p w14:paraId="009786AA" w14:textId="4A0DF2E0" w:rsidR="007265F3" w:rsidRDefault="007265F3" w:rsidP="00954032">
      <w:pPr>
        <w:rPr>
          <w:b/>
          <w:bCs/>
        </w:rPr>
      </w:pPr>
    </w:p>
    <w:p w14:paraId="72855316" w14:textId="1D614C33" w:rsidR="007265F3" w:rsidRDefault="007265F3" w:rsidP="00954032">
      <w:pPr>
        <w:rPr>
          <w:b/>
          <w:bCs/>
        </w:rPr>
      </w:pPr>
    </w:p>
    <w:p w14:paraId="2048C1FB" w14:textId="1B339ED9" w:rsidR="007265F3" w:rsidRDefault="007265F3" w:rsidP="00954032">
      <w:pPr>
        <w:rPr>
          <w:b/>
          <w:bCs/>
        </w:rPr>
      </w:pPr>
    </w:p>
    <w:p w14:paraId="05B29DFF" w14:textId="36A05861" w:rsidR="007265F3" w:rsidRDefault="007265F3" w:rsidP="00954032">
      <w:pPr>
        <w:rPr>
          <w:b/>
          <w:bCs/>
        </w:rPr>
      </w:pPr>
    </w:p>
    <w:p w14:paraId="07721A31" w14:textId="70A44A1E" w:rsidR="007265F3" w:rsidRDefault="007265F3" w:rsidP="00954032">
      <w:pPr>
        <w:rPr>
          <w:b/>
          <w:bCs/>
        </w:rPr>
      </w:pPr>
    </w:p>
    <w:p w14:paraId="66066742" w14:textId="5BE16C55" w:rsidR="007265F3" w:rsidRDefault="007265F3" w:rsidP="00954032">
      <w:pPr>
        <w:rPr>
          <w:b/>
          <w:bCs/>
        </w:rPr>
      </w:pPr>
    </w:p>
    <w:p w14:paraId="023DD834" w14:textId="125E8234" w:rsidR="007265F3" w:rsidRDefault="004A425E" w:rsidP="00954032">
      <w:pPr>
        <w:rPr>
          <w:b/>
          <w:bCs/>
        </w:rPr>
      </w:pPr>
      <w:r>
        <w:rPr>
          <w:noProof/>
          <w:lang w:val="es-CO" w:eastAsia="es-CO"/>
        </w:rPr>
        <w:drawing>
          <wp:anchor distT="0" distB="0" distL="114300" distR="114300" simplePos="0" relativeHeight="251668480" behindDoc="0" locked="0" layoutInCell="1" allowOverlap="1" wp14:anchorId="23BFCF09" wp14:editId="4EB5BC43">
            <wp:simplePos x="0" y="0"/>
            <wp:positionH relativeFrom="margin">
              <wp:align>center</wp:align>
            </wp:positionH>
            <wp:positionV relativeFrom="margin">
              <wp:posOffset>4183652</wp:posOffset>
            </wp:positionV>
            <wp:extent cx="3950335" cy="1362075"/>
            <wp:effectExtent l="19050" t="19050" r="12065" b="285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957" t="30502" r="1599" b="26902"/>
                    <a:stretch/>
                  </pic:blipFill>
                  <pic:spPr bwMode="auto">
                    <a:xfrm>
                      <a:off x="0" y="0"/>
                      <a:ext cx="395033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8F4E1A" w14:textId="6D0032E4" w:rsidR="007265F3" w:rsidRDefault="007265F3" w:rsidP="00954032">
      <w:pPr>
        <w:rPr>
          <w:b/>
          <w:bCs/>
        </w:rPr>
      </w:pPr>
    </w:p>
    <w:p w14:paraId="568AE6C1" w14:textId="76902168" w:rsidR="007265F3" w:rsidRDefault="007265F3" w:rsidP="00954032">
      <w:pPr>
        <w:rPr>
          <w:b/>
          <w:bCs/>
        </w:rPr>
      </w:pPr>
    </w:p>
    <w:p w14:paraId="48838644" w14:textId="78C2DD55" w:rsidR="007265F3" w:rsidRDefault="007265F3" w:rsidP="00954032">
      <w:pPr>
        <w:rPr>
          <w:b/>
          <w:bCs/>
        </w:rPr>
      </w:pPr>
    </w:p>
    <w:p w14:paraId="60796650" w14:textId="6F76590C" w:rsidR="007265F3" w:rsidRDefault="007265F3" w:rsidP="00954032">
      <w:pPr>
        <w:rPr>
          <w:b/>
          <w:bCs/>
        </w:rPr>
      </w:pPr>
    </w:p>
    <w:p w14:paraId="20F3916A" w14:textId="66CACB92" w:rsidR="007265F3" w:rsidRDefault="007265F3" w:rsidP="00954032">
      <w:pPr>
        <w:rPr>
          <w:b/>
          <w:bCs/>
        </w:rPr>
      </w:pPr>
    </w:p>
    <w:p w14:paraId="14C2BACA" w14:textId="445E5698" w:rsidR="007265F3" w:rsidRDefault="007265F3" w:rsidP="00954032">
      <w:pPr>
        <w:rPr>
          <w:b/>
          <w:bCs/>
        </w:rPr>
      </w:pPr>
    </w:p>
    <w:p w14:paraId="30E6EA8F" w14:textId="25C14EBC" w:rsidR="007265F3" w:rsidRDefault="007265F3" w:rsidP="00954032">
      <w:pPr>
        <w:rPr>
          <w:b/>
          <w:bCs/>
        </w:rPr>
      </w:pPr>
    </w:p>
    <w:p w14:paraId="03F65386" w14:textId="578ACCB5" w:rsidR="007265F3" w:rsidRDefault="007265F3" w:rsidP="00954032">
      <w:pPr>
        <w:rPr>
          <w:b/>
          <w:bCs/>
        </w:rPr>
      </w:pPr>
    </w:p>
    <w:p w14:paraId="37C429EE" w14:textId="7B8958F6" w:rsidR="007265F3" w:rsidRDefault="007265F3" w:rsidP="00954032">
      <w:pPr>
        <w:rPr>
          <w:b/>
          <w:bCs/>
        </w:rPr>
      </w:pPr>
    </w:p>
    <w:p w14:paraId="5F26DCD6" w14:textId="3F611425" w:rsidR="007265F3" w:rsidRDefault="007265F3" w:rsidP="00954032">
      <w:pPr>
        <w:rPr>
          <w:b/>
          <w:bCs/>
        </w:rPr>
      </w:pPr>
    </w:p>
    <w:p w14:paraId="319B25E7" w14:textId="1D05D367" w:rsidR="007265F3" w:rsidRDefault="00FA264C" w:rsidP="00954032">
      <w:pPr>
        <w:rPr>
          <w:b/>
          <w:bCs/>
        </w:rPr>
      </w:pPr>
      <w:r>
        <w:rPr>
          <w:noProof/>
          <w:lang w:val="es-CO" w:eastAsia="es-CO"/>
        </w:rPr>
        <w:drawing>
          <wp:anchor distT="0" distB="0" distL="114300" distR="114300" simplePos="0" relativeHeight="251669504" behindDoc="0" locked="0" layoutInCell="1" allowOverlap="1" wp14:anchorId="4964AB75" wp14:editId="37B52F2F">
            <wp:simplePos x="0" y="0"/>
            <wp:positionH relativeFrom="margin">
              <wp:align>center</wp:align>
            </wp:positionH>
            <wp:positionV relativeFrom="margin">
              <wp:posOffset>5981700</wp:posOffset>
            </wp:positionV>
            <wp:extent cx="3913505" cy="1335405"/>
            <wp:effectExtent l="19050" t="19050" r="1079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8588" t="30502" r="1688" b="27180"/>
                    <a:stretch/>
                  </pic:blipFill>
                  <pic:spPr bwMode="auto">
                    <a:xfrm>
                      <a:off x="0" y="0"/>
                      <a:ext cx="3913505" cy="1335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DC36E" w14:textId="6EF9A2F0" w:rsidR="007265F3" w:rsidRDefault="007265F3" w:rsidP="00954032">
      <w:pPr>
        <w:rPr>
          <w:b/>
          <w:bCs/>
        </w:rPr>
      </w:pPr>
    </w:p>
    <w:p w14:paraId="7A73F2E3" w14:textId="7F58015A" w:rsidR="007265F3" w:rsidRDefault="007265F3" w:rsidP="00954032">
      <w:pPr>
        <w:rPr>
          <w:b/>
          <w:bCs/>
        </w:rPr>
      </w:pPr>
    </w:p>
    <w:p w14:paraId="436BDD86" w14:textId="23CC24EF" w:rsidR="007265F3" w:rsidRDefault="007265F3" w:rsidP="00954032">
      <w:pPr>
        <w:rPr>
          <w:b/>
          <w:bCs/>
        </w:rPr>
      </w:pPr>
    </w:p>
    <w:p w14:paraId="4BD4F70D" w14:textId="2D63F3D9" w:rsidR="007265F3" w:rsidRDefault="007265F3" w:rsidP="00954032">
      <w:pPr>
        <w:rPr>
          <w:b/>
          <w:bCs/>
        </w:rPr>
      </w:pPr>
    </w:p>
    <w:p w14:paraId="31133D33" w14:textId="4572B843" w:rsidR="007265F3" w:rsidRDefault="007265F3" w:rsidP="00954032">
      <w:pPr>
        <w:rPr>
          <w:b/>
          <w:bCs/>
        </w:rPr>
      </w:pPr>
    </w:p>
    <w:p w14:paraId="38D25070" w14:textId="50DBB00A" w:rsidR="007265F3" w:rsidRDefault="007265F3" w:rsidP="00954032">
      <w:pPr>
        <w:rPr>
          <w:b/>
          <w:bCs/>
        </w:rPr>
      </w:pPr>
    </w:p>
    <w:p w14:paraId="6AC33200" w14:textId="22088BBB" w:rsidR="007265F3" w:rsidRDefault="007265F3" w:rsidP="00954032">
      <w:pPr>
        <w:rPr>
          <w:b/>
          <w:bCs/>
        </w:rPr>
      </w:pPr>
    </w:p>
    <w:p w14:paraId="17FFF554" w14:textId="517346F2" w:rsidR="007265F3" w:rsidRDefault="007265F3" w:rsidP="00954032">
      <w:pPr>
        <w:rPr>
          <w:b/>
          <w:bCs/>
        </w:rPr>
      </w:pPr>
    </w:p>
    <w:p w14:paraId="4E758AEE" w14:textId="21FE1998" w:rsidR="007265F3" w:rsidRDefault="007265F3" w:rsidP="00954032">
      <w:pPr>
        <w:rPr>
          <w:b/>
          <w:bCs/>
        </w:rPr>
      </w:pPr>
    </w:p>
    <w:p w14:paraId="0545379E" w14:textId="056D8853" w:rsidR="007265F3" w:rsidRDefault="004A425E" w:rsidP="00954032">
      <w:pPr>
        <w:rPr>
          <w:b/>
          <w:bCs/>
        </w:rPr>
      </w:pPr>
      <w:r>
        <w:rPr>
          <w:noProof/>
          <w:lang w:val="es-CO" w:eastAsia="es-CO"/>
        </w:rPr>
        <w:drawing>
          <wp:anchor distT="0" distB="0" distL="114300" distR="114300" simplePos="0" relativeHeight="251670528" behindDoc="0" locked="0" layoutInCell="1" allowOverlap="1" wp14:anchorId="2F6473DC" wp14:editId="56138A94">
            <wp:simplePos x="0" y="0"/>
            <wp:positionH relativeFrom="margin">
              <wp:align>center</wp:align>
            </wp:positionH>
            <wp:positionV relativeFrom="margin">
              <wp:posOffset>7746093</wp:posOffset>
            </wp:positionV>
            <wp:extent cx="3968750" cy="1304290"/>
            <wp:effectExtent l="19050" t="19050" r="12700" b="1016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772" t="30551" r="1958" b="28971"/>
                    <a:stretch/>
                  </pic:blipFill>
                  <pic:spPr bwMode="auto">
                    <a:xfrm>
                      <a:off x="0" y="0"/>
                      <a:ext cx="3968750" cy="13042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3CCD35" w14:textId="0CD29367" w:rsidR="007265F3" w:rsidRDefault="007265F3" w:rsidP="00954032">
      <w:pPr>
        <w:rPr>
          <w:b/>
          <w:bCs/>
        </w:rPr>
      </w:pPr>
    </w:p>
    <w:p w14:paraId="743B3C64" w14:textId="00FC23C5" w:rsidR="007265F3" w:rsidRDefault="007265F3" w:rsidP="00954032">
      <w:pPr>
        <w:rPr>
          <w:b/>
          <w:bCs/>
        </w:rPr>
      </w:pPr>
    </w:p>
    <w:p w14:paraId="5CFDA11A" w14:textId="091A408F" w:rsidR="007265F3" w:rsidRDefault="007265F3" w:rsidP="00954032">
      <w:pPr>
        <w:rPr>
          <w:b/>
          <w:bCs/>
        </w:rPr>
      </w:pPr>
    </w:p>
    <w:p w14:paraId="4F2B66D2" w14:textId="4F145AF5" w:rsidR="007265F3" w:rsidRDefault="007265F3" w:rsidP="00954032">
      <w:pPr>
        <w:rPr>
          <w:b/>
          <w:bCs/>
        </w:rPr>
      </w:pPr>
    </w:p>
    <w:p w14:paraId="5AF24C95" w14:textId="74BD87D3" w:rsidR="007265F3" w:rsidRDefault="007265F3" w:rsidP="00954032">
      <w:pPr>
        <w:rPr>
          <w:b/>
          <w:bCs/>
        </w:rPr>
      </w:pPr>
    </w:p>
    <w:p w14:paraId="304E4641" w14:textId="770552A2" w:rsidR="007265F3" w:rsidRDefault="007265F3" w:rsidP="00954032">
      <w:pPr>
        <w:rPr>
          <w:b/>
          <w:bCs/>
        </w:rPr>
      </w:pPr>
    </w:p>
    <w:p w14:paraId="3DAF2703" w14:textId="6F13C556" w:rsidR="007265F3" w:rsidRDefault="007265F3" w:rsidP="00954032">
      <w:pPr>
        <w:rPr>
          <w:b/>
          <w:bCs/>
        </w:rPr>
      </w:pPr>
    </w:p>
    <w:p w14:paraId="3E8CA36B" w14:textId="2050577F" w:rsidR="007265F3" w:rsidRDefault="007265F3" w:rsidP="00954032">
      <w:pPr>
        <w:rPr>
          <w:b/>
          <w:bCs/>
        </w:rPr>
      </w:pPr>
    </w:p>
    <w:p w14:paraId="4D11BFFC" w14:textId="223FF99A" w:rsidR="007265F3" w:rsidRDefault="004A425E" w:rsidP="00954032">
      <w:pPr>
        <w:rPr>
          <w:b/>
          <w:bCs/>
        </w:rPr>
      </w:pPr>
      <w:r>
        <w:rPr>
          <w:noProof/>
          <w:lang w:val="es-CO" w:eastAsia="es-CO"/>
        </w:rPr>
        <w:drawing>
          <wp:anchor distT="0" distB="0" distL="114300" distR="114300" simplePos="0" relativeHeight="251671552" behindDoc="0" locked="0" layoutInCell="1" allowOverlap="1" wp14:anchorId="194AA98C" wp14:editId="3937BB27">
            <wp:simplePos x="0" y="0"/>
            <wp:positionH relativeFrom="margin">
              <wp:align>center</wp:align>
            </wp:positionH>
            <wp:positionV relativeFrom="margin">
              <wp:posOffset>558800</wp:posOffset>
            </wp:positionV>
            <wp:extent cx="4012565" cy="1362075"/>
            <wp:effectExtent l="19050" t="19050" r="26035" b="285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546" t="30010" r="1634" b="29081"/>
                    <a:stretch/>
                  </pic:blipFill>
                  <pic:spPr bwMode="auto">
                    <a:xfrm>
                      <a:off x="0" y="0"/>
                      <a:ext cx="401256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6F03B" w14:textId="2DFACFD1" w:rsidR="007265F3" w:rsidRDefault="007265F3" w:rsidP="00954032">
      <w:pPr>
        <w:rPr>
          <w:b/>
          <w:bCs/>
        </w:rPr>
      </w:pPr>
    </w:p>
    <w:p w14:paraId="0A034A3D" w14:textId="3B43BA50" w:rsidR="007265F3" w:rsidRDefault="007265F3" w:rsidP="00954032">
      <w:pPr>
        <w:rPr>
          <w:b/>
          <w:bCs/>
        </w:rPr>
      </w:pPr>
    </w:p>
    <w:p w14:paraId="304F52B9" w14:textId="6E255DDE" w:rsidR="007265F3" w:rsidRDefault="007265F3" w:rsidP="00954032">
      <w:pPr>
        <w:rPr>
          <w:b/>
          <w:bCs/>
        </w:rPr>
      </w:pPr>
    </w:p>
    <w:p w14:paraId="2A8F059C" w14:textId="08BC8692" w:rsidR="007265F3" w:rsidRDefault="007265F3" w:rsidP="00954032">
      <w:pPr>
        <w:rPr>
          <w:b/>
          <w:bCs/>
        </w:rPr>
      </w:pPr>
    </w:p>
    <w:p w14:paraId="43834643" w14:textId="4C2AC910" w:rsidR="00FA264C" w:rsidRDefault="00FA264C" w:rsidP="00954032">
      <w:pPr>
        <w:rPr>
          <w:b/>
          <w:bCs/>
        </w:rPr>
      </w:pPr>
    </w:p>
    <w:p w14:paraId="20704A46" w14:textId="58DFAFF6" w:rsidR="00FA264C" w:rsidRDefault="00FA264C" w:rsidP="00954032">
      <w:pPr>
        <w:rPr>
          <w:b/>
          <w:bCs/>
        </w:rPr>
      </w:pPr>
    </w:p>
    <w:p w14:paraId="7AE3C4CB" w14:textId="40F459DC" w:rsidR="00FA264C" w:rsidRDefault="00FA264C" w:rsidP="00954032">
      <w:pPr>
        <w:rPr>
          <w:b/>
          <w:bCs/>
        </w:rPr>
      </w:pPr>
    </w:p>
    <w:p w14:paraId="491AA4C9" w14:textId="0686AAD0" w:rsidR="00FA264C" w:rsidRDefault="00FA264C" w:rsidP="00954032">
      <w:pPr>
        <w:rPr>
          <w:b/>
          <w:bCs/>
        </w:rPr>
      </w:pPr>
    </w:p>
    <w:p w14:paraId="4AAF2207" w14:textId="6F65C1BB" w:rsidR="00FA264C" w:rsidRDefault="00FA264C" w:rsidP="00954032">
      <w:pPr>
        <w:rPr>
          <w:b/>
          <w:bCs/>
        </w:rPr>
      </w:pPr>
    </w:p>
    <w:p w14:paraId="12C7BEF0" w14:textId="2A3F954F" w:rsidR="007265F3" w:rsidRDefault="007265F3" w:rsidP="00954032">
      <w:pPr>
        <w:rPr>
          <w:b/>
          <w:bCs/>
        </w:rPr>
      </w:pPr>
    </w:p>
    <w:p w14:paraId="3021194A" w14:textId="12CF1CD1" w:rsidR="007265F3" w:rsidRDefault="007265F3" w:rsidP="00954032">
      <w:pPr>
        <w:rPr>
          <w:b/>
          <w:bCs/>
        </w:rPr>
      </w:pPr>
    </w:p>
    <w:p w14:paraId="5ECA3473" w14:textId="644FBCEE" w:rsidR="007265F3" w:rsidRDefault="004A425E" w:rsidP="00954032">
      <w:pPr>
        <w:rPr>
          <w:b/>
          <w:bCs/>
        </w:rPr>
      </w:pPr>
      <w:r>
        <w:rPr>
          <w:noProof/>
          <w:lang w:val="es-CO" w:eastAsia="es-CO"/>
        </w:rPr>
        <w:drawing>
          <wp:anchor distT="0" distB="0" distL="114300" distR="114300" simplePos="0" relativeHeight="251672576" behindDoc="0" locked="0" layoutInCell="1" allowOverlap="1" wp14:anchorId="4920DD65" wp14:editId="620FF05E">
            <wp:simplePos x="0" y="0"/>
            <wp:positionH relativeFrom="margin">
              <wp:align>center</wp:align>
            </wp:positionH>
            <wp:positionV relativeFrom="margin">
              <wp:posOffset>2650218</wp:posOffset>
            </wp:positionV>
            <wp:extent cx="3942715" cy="1362075"/>
            <wp:effectExtent l="19050" t="19050" r="19685" b="285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621" t="30173" r="1927" b="27141"/>
                    <a:stretch/>
                  </pic:blipFill>
                  <pic:spPr bwMode="auto">
                    <a:xfrm>
                      <a:off x="0" y="0"/>
                      <a:ext cx="394271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16526" w14:textId="0908A014" w:rsidR="007265F3" w:rsidRDefault="007265F3" w:rsidP="00954032">
      <w:pPr>
        <w:rPr>
          <w:b/>
          <w:bCs/>
        </w:rPr>
      </w:pPr>
    </w:p>
    <w:p w14:paraId="5EC6BE78" w14:textId="26F6D5E7" w:rsidR="007265F3" w:rsidRDefault="007265F3" w:rsidP="00954032">
      <w:pPr>
        <w:rPr>
          <w:b/>
          <w:bCs/>
        </w:rPr>
      </w:pPr>
    </w:p>
    <w:p w14:paraId="73A3F06D" w14:textId="0628CDE2" w:rsidR="007265F3" w:rsidRDefault="007265F3" w:rsidP="00954032">
      <w:pPr>
        <w:rPr>
          <w:b/>
          <w:bCs/>
        </w:rPr>
      </w:pPr>
    </w:p>
    <w:p w14:paraId="3344BC0D" w14:textId="26C23C2D" w:rsidR="007265F3" w:rsidRDefault="007265F3" w:rsidP="00954032">
      <w:pPr>
        <w:rPr>
          <w:b/>
          <w:bCs/>
        </w:rPr>
      </w:pPr>
    </w:p>
    <w:p w14:paraId="6412AF0E" w14:textId="739F4803" w:rsidR="007265F3" w:rsidRDefault="007265F3" w:rsidP="00954032">
      <w:pPr>
        <w:rPr>
          <w:b/>
          <w:bCs/>
        </w:rPr>
      </w:pPr>
    </w:p>
    <w:p w14:paraId="17659B64" w14:textId="4CAEF506" w:rsidR="007265F3" w:rsidRDefault="007265F3" w:rsidP="00954032">
      <w:pPr>
        <w:rPr>
          <w:b/>
          <w:bCs/>
        </w:rPr>
      </w:pPr>
    </w:p>
    <w:p w14:paraId="1A7D9313" w14:textId="726D4612" w:rsidR="007265F3" w:rsidRDefault="007265F3" w:rsidP="00954032">
      <w:pPr>
        <w:rPr>
          <w:b/>
          <w:bCs/>
        </w:rPr>
      </w:pPr>
    </w:p>
    <w:p w14:paraId="70D8FD2E" w14:textId="59930836" w:rsidR="007265F3" w:rsidRDefault="007265F3" w:rsidP="00954032">
      <w:pPr>
        <w:rPr>
          <w:b/>
          <w:bCs/>
        </w:rPr>
      </w:pPr>
    </w:p>
    <w:p w14:paraId="726CBE27" w14:textId="0266523F" w:rsidR="007265F3" w:rsidRDefault="007265F3" w:rsidP="00954032">
      <w:pPr>
        <w:rPr>
          <w:b/>
          <w:bCs/>
        </w:rPr>
      </w:pPr>
    </w:p>
    <w:p w14:paraId="1D322521" w14:textId="62BD9DC4" w:rsidR="007265F3" w:rsidRDefault="007265F3" w:rsidP="00954032">
      <w:pPr>
        <w:rPr>
          <w:b/>
          <w:bCs/>
        </w:rPr>
      </w:pPr>
    </w:p>
    <w:p w14:paraId="1C0EC0E5" w14:textId="267C28EF" w:rsidR="007265F3" w:rsidRDefault="004A425E" w:rsidP="00954032">
      <w:pPr>
        <w:rPr>
          <w:b/>
          <w:bCs/>
        </w:rPr>
      </w:pPr>
      <w:r>
        <w:rPr>
          <w:noProof/>
          <w:lang w:val="es-CO" w:eastAsia="es-CO"/>
        </w:rPr>
        <w:drawing>
          <wp:anchor distT="0" distB="0" distL="114300" distR="114300" simplePos="0" relativeHeight="251673600" behindDoc="0" locked="0" layoutInCell="1" allowOverlap="1" wp14:anchorId="7BB7B02D" wp14:editId="586001AB">
            <wp:simplePos x="0" y="0"/>
            <wp:positionH relativeFrom="margin">
              <wp:align>center</wp:align>
            </wp:positionH>
            <wp:positionV relativeFrom="margin">
              <wp:posOffset>4684123</wp:posOffset>
            </wp:positionV>
            <wp:extent cx="3933825" cy="1376045"/>
            <wp:effectExtent l="19050" t="19050" r="28575" b="1460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780" t="30178" r="1926" b="26716"/>
                    <a:stretch/>
                  </pic:blipFill>
                  <pic:spPr bwMode="auto">
                    <a:xfrm>
                      <a:off x="0" y="0"/>
                      <a:ext cx="3933825" cy="1376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F05A36" w14:textId="30902F87" w:rsidR="007265F3" w:rsidRDefault="007265F3" w:rsidP="00954032">
      <w:pPr>
        <w:rPr>
          <w:b/>
          <w:bCs/>
        </w:rPr>
      </w:pPr>
    </w:p>
    <w:p w14:paraId="25721F25" w14:textId="2621988C" w:rsidR="007265F3" w:rsidRDefault="007265F3" w:rsidP="00954032">
      <w:pPr>
        <w:rPr>
          <w:b/>
          <w:bCs/>
        </w:rPr>
      </w:pPr>
    </w:p>
    <w:p w14:paraId="71E5FEFC" w14:textId="1F73F85E" w:rsidR="007265F3" w:rsidRDefault="007265F3" w:rsidP="00954032">
      <w:pPr>
        <w:rPr>
          <w:b/>
          <w:bCs/>
        </w:rPr>
      </w:pPr>
    </w:p>
    <w:p w14:paraId="3F0BFA80" w14:textId="4995DDDC" w:rsidR="007265F3" w:rsidRDefault="007265F3" w:rsidP="00954032">
      <w:pPr>
        <w:rPr>
          <w:b/>
          <w:bCs/>
        </w:rPr>
      </w:pPr>
    </w:p>
    <w:p w14:paraId="156D2734" w14:textId="1785A70C" w:rsidR="007265F3" w:rsidRDefault="007265F3" w:rsidP="00954032">
      <w:pPr>
        <w:rPr>
          <w:b/>
          <w:bCs/>
        </w:rPr>
      </w:pPr>
    </w:p>
    <w:p w14:paraId="7D6630D3" w14:textId="546C1B11" w:rsidR="007265F3" w:rsidRDefault="007265F3" w:rsidP="00954032">
      <w:pPr>
        <w:rPr>
          <w:b/>
          <w:bCs/>
        </w:rPr>
      </w:pPr>
    </w:p>
    <w:p w14:paraId="5257444D" w14:textId="78E411BD" w:rsidR="007265F3" w:rsidRDefault="007265F3" w:rsidP="00954032">
      <w:pPr>
        <w:rPr>
          <w:b/>
          <w:bCs/>
        </w:rPr>
      </w:pPr>
    </w:p>
    <w:p w14:paraId="608982B5" w14:textId="5922FCDB" w:rsidR="007265F3" w:rsidRDefault="007265F3" w:rsidP="00954032">
      <w:pPr>
        <w:rPr>
          <w:b/>
          <w:bCs/>
        </w:rPr>
      </w:pPr>
    </w:p>
    <w:p w14:paraId="3A89B21C" w14:textId="410C3A5C" w:rsidR="007265F3" w:rsidRDefault="007265F3" w:rsidP="00954032">
      <w:pPr>
        <w:rPr>
          <w:b/>
          <w:bCs/>
        </w:rPr>
      </w:pPr>
    </w:p>
    <w:p w14:paraId="6453E559" w14:textId="3FDF74AC" w:rsidR="007265F3" w:rsidRDefault="007265F3" w:rsidP="00954032">
      <w:pPr>
        <w:rPr>
          <w:b/>
          <w:bCs/>
        </w:rPr>
      </w:pPr>
    </w:p>
    <w:p w14:paraId="686FDD9A" w14:textId="036DD37C" w:rsidR="007265F3" w:rsidRDefault="007265F3" w:rsidP="00954032">
      <w:pPr>
        <w:rPr>
          <w:b/>
          <w:bCs/>
        </w:rPr>
      </w:pPr>
    </w:p>
    <w:p w14:paraId="48157B1E" w14:textId="708ABA96" w:rsidR="007265F3" w:rsidRDefault="004A425E" w:rsidP="00954032">
      <w:pPr>
        <w:rPr>
          <w:b/>
          <w:bCs/>
        </w:rPr>
      </w:pPr>
      <w:r>
        <w:rPr>
          <w:noProof/>
          <w:lang w:val="es-CO" w:eastAsia="es-CO"/>
        </w:rPr>
        <w:drawing>
          <wp:anchor distT="0" distB="0" distL="114300" distR="114300" simplePos="0" relativeHeight="251674624" behindDoc="0" locked="0" layoutInCell="1" allowOverlap="1" wp14:anchorId="4D1414B9" wp14:editId="1524F3E5">
            <wp:simplePos x="0" y="0"/>
            <wp:positionH relativeFrom="margin">
              <wp:align>center</wp:align>
            </wp:positionH>
            <wp:positionV relativeFrom="margin">
              <wp:posOffset>6837862</wp:posOffset>
            </wp:positionV>
            <wp:extent cx="3965575" cy="1295400"/>
            <wp:effectExtent l="19050" t="19050" r="15875" b="190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936" t="30594" r="1849" b="29211"/>
                    <a:stretch/>
                  </pic:blipFill>
                  <pic:spPr bwMode="auto">
                    <a:xfrm>
                      <a:off x="0" y="0"/>
                      <a:ext cx="3965575" cy="1295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2FCF76" w14:textId="350B774B" w:rsidR="007265F3" w:rsidRDefault="007265F3" w:rsidP="00954032">
      <w:pPr>
        <w:rPr>
          <w:b/>
          <w:bCs/>
        </w:rPr>
      </w:pPr>
    </w:p>
    <w:p w14:paraId="455B99F6" w14:textId="46DEE883" w:rsidR="007265F3" w:rsidRDefault="007265F3" w:rsidP="00954032">
      <w:pPr>
        <w:rPr>
          <w:b/>
          <w:bCs/>
        </w:rPr>
      </w:pPr>
    </w:p>
    <w:p w14:paraId="16FAF847" w14:textId="37B2C576" w:rsidR="007265F3" w:rsidRDefault="007265F3" w:rsidP="00954032">
      <w:pPr>
        <w:rPr>
          <w:b/>
          <w:bCs/>
        </w:rPr>
      </w:pPr>
    </w:p>
    <w:p w14:paraId="45DFB8E5" w14:textId="719F8295" w:rsidR="007265F3" w:rsidRDefault="007265F3" w:rsidP="00954032">
      <w:pPr>
        <w:rPr>
          <w:b/>
          <w:bCs/>
        </w:rPr>
      </w:pPr>
    </w:p>
    <w:p w14:paraId="48EA3469" w14:textId="5BE96B25" w:rsidR="007265F3" w:rsidRDefault="007265F3" w:rsidP="00954032">
      <w:pPr>
        <w:rPr>
          <w:b/>
          <w:bCs/>
        </w:rPr>
      </w:pPr>
    </w:p>
    <w:p w14:paraId="24C063D4" w14:textId="03C27963" w:rsidR="007265F3" w:rsidRDefault="007265F3" w:rsidP="00954032">
      <w:pPr>
        <w:rPr>
          <w:b/>
          <w:bCs/>
        </w:rPr>
      </w:pPr>
    </w:p>
    <w:p w14:paraId="56B77560" w14:textId="571EB65F" w:rsidR="007265F3" w:rsidRDefault="007265F3" w:rsidP="00954032">
      <w:pPr>
        <w:rPr>
          <w:b/>
          <w:bCs/>
        </w:rPr>
      </w:pPr>
    </w:p>
    <w:p w14:paraId="504733D3" w14:textId="569C1345" w:rsidR="007265F3" w:rsidRDefault="007265F3" w:rsidP="00954032">
      <w:pPr>
        <w:rPr>
          <w:b/>
          <w:bCs/>
        </w:rPr>
      </w:pPr>
    </w:p>
    <w:p w14:paraId="3C9C344E" w14:textId="4F8F5FF0" w:rsidR="007265F3" w:rsidRDefault="007265F3" w:rsidP="00954032">
      <w:pPr>
        <w:rPr>
          <w:b/>
          <w:bCs/>
        </w:rPr>
      </w:pPr>
    </w:p>
    <w:p w14:paraId="4A605E97" w14:textId="6E19AFFA" w:rsidR="007265F3" w:rsidRDefault="007265F3" w:rsidP="00954032">
      <w:pPr>
        <w:rPr>
          <w:b/>
          <w:bCs/>
        </w:rPr>
      </w:pPr>
    </w:p>
    <w:p w14:paraId="6A8103F3" w14:textId="72818479" w:rsidR="007265F3" w:rsidRDefault="007265F3" w:rsidP="00954032">
      <w:pPr>
        <w:rPr>
          <w:b/>
          <w:bCs/>
        </w:rPr>
      </w:pPr>
    </w:p>
    <w:p w14:paraId="16A7B145" w14:textId="77777777" w:rsidR="00570DAA" w:rsidRDefault="00570DAA" w:rsidP="00954032">
      <w:pPr>
        <w:rPr>
          <w:b/>
          <w:bCs/>
        </w:rPr>
      </w:pPr>
    </w:p>
    <w:p w14:paraId="6DC4182E" w14:textId="7631526C" w:rsidR="007265F3" w:rsidRPr="00614A69" w:rsidRDefault="00614A69" w:rsidP="00570DAA">
      <w:pPr>
        <w:pStyle w:val="Ttulo3"/>
      </w:pPr>
      <w:bookmarkStart w:id="11" w:name="_Toc169761069"/>
      <w:r w:rsidRPr="00614A69">
        <w:lastRenderedPageBreak/>
        <w:t>Modulo CEO</w:t>
      </w:r>
      <w:bookmarkEnd w:id="11"/>
    </w:p>
    <w:p w14:paraId="02B7D803" w14:textId="77777777" w:rsidR="00570DAA" w:rsidRDefault="00570DAA" w:rsidP="00954032">
      <w:pPr>
        <w:rPr>
          <w:b/>
          <w:bCs/>
        </w:rPr>
      </w:pPr>
    </w:p>
    <w:p w14:paraId="403022EE" w14:textId="5D33FCE2" w:rsidR="007265F3" w:rsidRDefault="008B4E31" w:rsidP="00954032">
      <w:pPr>
        <w:rPr>
          <w:b/>
          <w:bCs/>
        </w:rPr>
      </w:pPr>
      <w:r>
        <w:rPr>
          <w:noProof/>
          <w:lang w:val="es-CO" w:eastAsia="es-CO"/>
        </w:rPr>
        <w:drawing>
          <wp:anchor distT="0" distB="0" distL="114300" distR="114300" simplePos="0" relativeHeight="251702272" behindDoc="0" locked="0" layoutInCell="1" allowOverlap="1" wp14:anchorId="13A1B24F" wp14:editId="3E9019BA">
            <wp:simplePos x="0" y="0"/>
            <wp:positionH relativeFrom="margin">
              <wp:align>center</wp:align>
            </wp:positionH>
            <wp:positionV relativeFrom="margin">
              <wp:posOffset>365125</wp:posOffset>
            </wp:positionV>
            <wp:extent cx="4899025" cy="1043305"/>
            <wp:effectExtent l="19050" t="19050" r="15875" b="23495"/>
            <wp:wrapSquare wrapText="bothSides"/>
            <wp:docPr id="1629398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8273" name=""/>
                    <pic:cNvPicPr/>
                  </pic:nvPicPr>
                  <pic:blipFill rotWithShape="1">
                    <a:blip r:embed="rId25" cstate="print">
                      <a:extLst>
                        <a:ext uri="{28A0092B-C50C-407E-A947-70E740481C1C}">
                          <a14:useLocalDpi xmlns:a14="http://schemas.microsoft.com/office/drawing/2010/main" val="0"/>
                        </a:ext>
                      </a:extLst>
                    </a:blip>
                    <a:srcRect l="4499" t="42471" r="3666" b="15409"/>
                    <a:stretch/>
                  </pic:blipFill>
                  <pic:spPr bwMode="auto">
                    <a:xfrm>
                      <a:off x="0" y="0"/>
                      <a:ext cx="4899025" cy="10433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94331" w14:textId="052EBC1E" w:rsidR="00614A69" w:rsidRDefault="00614A69" w:rsidP="00954032">
      <w:pPr>
        <w:rPr>
          <w:b/>
          <w:bCs/>
        </w:rPr>
      </w:pPr>
    </w:p>
    <w:p w14:paraId="7BCAA66D" w14:textId="285FA261" w:rsidR="007265F3" w:rsidRDefault="007265F3" w:rsidP="00954032">
      <w:pPr>
        <w:rPr>
          <w:b/>
          <w:bCs/>
        </w:rPr>
      </w:pPr>
    </w:p>
    <w:p w14:paraId="77E52399" w14:textId="2C93A5E9" w:rsidR="007265F3" w:rsidRDefault="007265F3" w:rsidP="00954032">
      <w:pPr>
        <w:rPr>
          <w:b/>
          <w:bCs/>
        </w:rPr>
      </w:pPr>
    </w:p>
    <w:p w14:paraId="3750A2E7" w14:textId="2B8647CB" w:rsidR="007265F3" w:rsidRDefault="007265F3" w:rsidP="00954032">
      <w:pPr>
        <w:rPr>
          <w:b/>
          <w:bCs/>
        </w:rPr>
      </w:pPr>
    </w:p>
    <w:p w14:paraId="597D0259" w14:textId="2BCFF4BD" w:rsidR="007265F3" w:rsidRDefault="007265F3" w:rsidP="00954032">
      <w:pPr>
        <w:rPr>
          <w:b/>
          <w:bCs/>
        </w:rPr>
      </w:pPr>
    </w:p>
    <w:p w14:paraId="63ECB96B" w14:textId="00F5DDF5" w:rsidR="007265F3" w:rsidRDefault="007265F3" w:rsidP="00954032">
      <w:pPr>
        <w:rPr>
          <w:b/>
          <w:bCs/>
        </w:rPr>
      </w:pPr>
    </w:p>
    <w:p w14:paraId="037B5B0E" w14:textId="2E60CFA6" w:rsidR="007265F3" w:rsidRDefault="007265F3" w:rsidP="00954032">
      <w:pPr>
        <w:rPr>
          <w:b/>
          <w:bCs/>
        </w:rPr>
      </w:pPr>
    </w:p>
    <w:p w14:paraId="530AE98C" w14:textId="669A251A" w:rsidR="007265F3" w:rsidRDefault="00614A69" w:rsidP="00954032">
      <w:pPr>
        <w:rPr>
          <w:b/>
          <w:bCs/>
        </w:rPr>
      </w:pPr>
      <w:r>
        <w:rPr>
          <w:noProof/>
          <w:lang w:val="es-CO" w:eastAsia="es-CO"/>
        </w:rPr>
        <w:drawing>
          <wp:anchor distT="0" distB="0" distL="114300" distR="114300" simplePos="0" relativeHeight="251676672" behindDoc="0" locked="0" layoutInCell="1" allowOverlap="1" wp14:anchorId="31E364F0" wp14:editId="705E138C">
            <wp:simplePos x="0" y="0"/>
            <wp:positionH relativeFrom="margin">
              <wp:align>center</wp:align>
            </wp:positionH>
            <wp:positionV relativeFrom="margin">
              <wp:posOffset>1776730</wp:posOffset>
            </wp:positionV>
            <wp:extent cx="4019550" cy="1380490"/>
            <wp:effectExtent l="19050" t="19050" r="1905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546" t="30460" r="1833" b="27019"/>
                    <a:stretch/>
                  </pic:blipFill>
                  <pic:spPr bwMode="auto">
                    <a:xfrm>
                      <a:off x="0" y="0"/>
                      <a:ext cx="4019550" cy="13805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E4352D" w14:textId="3BB4F498" w:rsidR="007265F3" w:rsidRDefault="007265F3" w:rsidP="00954032">
      <w:pPr>
        <w:rPr>
          <w:b/>
          <w:bCs/>
        </w:rPr>
      </w:pPr>
    </w:p>
    <w:p w14:paraId="42A16B31" w14:textId="2DDBDC2B" w:rsidR="007265F3" w:rsidRDefault="007265F3" w:rsidP="00954032">
      <w:pPr>
        <w:rPr>
          <w:b/>
          <w:bCs/>
        </w:rPr>
      </w:pPr>
    </w:p>
    <w:p w14:paraId="44E73972" w14:textId="4CB4BB2D" w:rsidR="007265F3" w:rsidRDefault="007265F3" w:rsidP="00954032">
      <w:pPr>
        <w:rPr>
          <w:b/>
          <w:bCs/>
        </w:rPr>
      </w:pPr>
    </w:p>
    <w:p w14:paraId="3B730A66" w14:textId="1DF9BE44" w:rsidR="007265F3" w:rsidRDefault="007265F3" w:rsidP="00954032">
      <w:pPr>
        <w:rPr>
          <w:b/>
          <w:bCs/>
        </w:rPr>
      </w:pPr>
    </w:p>
    <w:p w14:paraId="3292DD97" w14:textId="2ED01664" w:rsidR="007265F3" w:rsidRDefault="007265F3" w:rsidP="00954032">
      <w:pPr>
        <w:rPr>
          <w:b/>
          <w:bCs/>
        </w:rPr>
      </w:pPr>
    </w:p>
    <w:p w14:paraId="3E2CB188" w14:textId="0302BA6B" w:rsidR="007265F3" w:rsidRDefault="007265F3" w:rsidP="00954032">
      <w:pPr>
        <w:rPr>
          <w:b/>
          <w:bCs/>
        </w:rPr>
      </w:pPr>
    </w:p>
    <w:p w14:paraId="4044D1E0" w14:textId="66218033" w:rsidR="007265F3" w:rsidRDefault="007265F3" w:rsidP="00954032">
      <w:pPr>
        <w:rPr>
          <w:b/>
          <w:bCs/>
        </w:rPr>
      </w:pPr>
    </w:p>
    <w:p w14:paraId="101DDF31" w14:textId="3BFAEBE7" w:rsidR="007265F3" w:rsidRDefault="007265F3" w:rsidP="00954032">
      <w:pPr>
        <w:rPr>
          <w:b/>
          <w:bCs/>
        </w:rPr>
      </w:pPr>
    </w:p>
    <w:p w14:paraId="0431E7C6" w14:textId="711F3847" w:rsidR="007265F3" w:rsidRDefault="007265F3" w:rsidP="00954032">
      <w:pPr>
        <w:rPr>
          <w:b/>
          <w:bCs/>
        </w:rPr>
      </w:pPr>
    </w:p>
    <w:p w14:paraId="414872F3" w14:textId="7AAFEA8B" w:rsidR="007265F3" w:rsidRDefault="007265F3" w:rsidP="00954032">
      <w:pPr>
        <w:rPr>
          <w:b/>
          <w:bCs/>
        </w:rPr>
      </w:pPr>
    </w:p>
    <w:p w14:paraId="19CF72EA" w14:textId="1A844622" w:rsidR="007265F3" w:rsidRDefault="00614A69" w:rsidP="00954032">
      <w:pPr>
        <w:rPr>
          <w:b/>
          <w:bCs/>
        </w:rPr>
      </w:pPr>
      <w:r>
        <w:rPr>
          <w:noProof/>
          <w:lang w:val="es-CO" w:eastAsia="es-CO"/>
        </w:rPr>
        <w:drawing>
          <wp:anchor distT="0" distB="0" distL="114300" distR="114300" simplePos="0" relativeHeight="251677696" behindDoc="0" locked="0" layoutInCell="1" allowOverlap="1" wp14:anchorId="3FBF85E1" wp14:editId="54BBE59F">
            <wp:simplePos x="0" y="0"/>
            <wp:positionH relativeFrom="margin">
              <wp:align>center</wp:align>
            </wp:positionH>
            <wp:positionV relativeFrom="margin">
              <wp:posOffset>3703320</wp:posOffset>
            </wp:positionV>
            <wp:extent cx="3974465" cy="1371600"/>
            <wp:effectExtent l="19050" t="19050" r="26035" b="190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8781" t="30320" r="1848" b="27117"/>
                    <a:stretch/>
                  </pic:blipFill>
                  <pic:spPr bwMode="auto">
                    <a:xfrm>
                      <a:off x="0" y="0"/>
                      <a:ext cx="3974465"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67B103" w14:textId="4C05EDE5" w:rsidR="007265F3" w:rsidRDefault="007265F3" w:rsidP="00954032">
      <w:pPr>
        <w:rPr>
          <w:b/>
          <w:bCs/>
        </w:rPr>
      </w:pPr>
    </w:p>
    <w:p w14:paraId="15CCE88F" w14:textId="710280A6" w:rsidR="007265F3" w:rsidRDefault="007265F3" w:rsidP="00954032">
      <w:pPr>
        <w:rPr>
          <w:b/>
          <w:bCs/>
        </w:rPr>
      </w:pPr>
    </w:p>
    <w:p w14:paraId="080E642F" w14:textId="2B260690" w:rsidR="007265F3" w:rsidRDefault="007265F3" w:rsidP="00954032">
      <w:pPr>
        <w:rPr>
          <w:b/>
          <w:bCs/>
        </w:rPr>
      </w:pPr>
    </w:p>
    <w:p w14:paraId="6CD69196" w14:textId="7E9C0812" w:rsidR="007265F3" w:rsidRDefault="007265F3" w:rsidP="00954032">
      <w:pPr>
        <w:rPr>
          <w:b/>
          <w:bCs/>
        </w:rPr>
      </w:pPr>
    </w:p>
    <w:p w14:paraId="42EE9FFD" w14:textId="577C73B7" w:rsidR="007265F3" w:rsidRDefault="007265F3" w:rsidP="00954032">
      <w:pPr>
        <w:rPr>
          <w:b/>
          <w:bCs/>
        </w:rPr>
      </w:pPr>
    </w:p>
    <w:p w14:paraId="5C702645" w14:textId="55790965" w:rsidR="007265F3" w:rsidRDefault="007265F3" w:rsidP="00954032">
      <w:pPr>
        <w:rPr>
          <w:b/>
          <w:bCs/>
        </w:rPr>
      </w:pPr>
    </w:p>
    <w:p w14:paraId="1F6A49DA" w14:textId="4B9FE1B9" w:rsidR="007265F3" w:rsidRDefault="007265F3" w:rsidP="00954032">
      <w:pPr>
        <w:rPr>
          <w:b/>
          <w:bCs/>
        </w:rPr>
      </w:pPr>
    </w:p>
    <w:p w14:paraId="4FA35285" w14:textId="47A189C3" w:rsidR="007265F3" w:rsidRDefault="007265F3" w:rsidP="00954032">
      <w:pPr>
        <w:rPr>
          <w:b/>
          <w:bCs/>
        </w:rPr>
      </w:pPr>
    </w:p>
    <w:p w14:paraId="1B2EE8B1" w14:textId="71A18286" w:rsidR="007265F3" w:rsidRDefault="007265F3" w:rsidP="00954032">
      <w:pPr>
        <w:rPr>
          <w:b/>
          <w:bCs/>
        </w:rPr>
      </w:pPr>
    </w:p>
    <w:p w14:paraId="5C193FAC" w14:textId="4FAC8007" w:rsidR="007265F3" w:rsidRDefault="007265F3" w:rsidP="00954032">
      <w:pPr>
        <w:rPr>
          <w:b/>
          <w:bCs/>
        </w:rPr>
      </w:pPr>
    </w:p>
    <w:p w14:paraId="27B85E84" w14:textId="75121095" w:rsidR="007265F3" w:rsidRDefault="00614A69" w:rsidP="00954032">
      <w:pPr>
        <w:rPr>
          <w:b/>
          <w:bCs/>
        </w:rPr>
      </w:pPr>
      <w:r>
        <w:rPr>
          <w:noProof/>
          <w:lang w:val="es-CO" w:eastAsia="es-CO"/>
        </w:rPr>
        <w:drawing>
          <wp:anchor distT="0" distB="0" distL="114300" distR="114300" simplePos="0" relativeHeight="251678720" behindDoc="0" locked="0" layoutInCell="1" allowOverlap="1" wp14:anchorId="7C77709D" wp14:editId="3EC57AE3">
            <wp:simplePos x="0" y="0"/>
            <wp:positionH relativeFrom="margin">
              <wp:align>center</wp:align>
            </wp:positionH>
            <wp:positionV relativeFrom="margin">
              <wp:posOffset>5629313</wp:posOffset>
            </wp:positionV>
            <wp:extent cx="3974465" cy="1295400"/>
            <wp:effectExtent l="19050" t="19050" r="26035" b="190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858" t="30735" r="1771" b="29068"/>
                    <a:stretch/>
                  </pic:blipFill>
                  <pic:spPr bwMode="auto">
                    <a:xfrm>
                      <a:off x="0" y="0"/>
                      <a:ext cx="3974943" cy="12955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6FDB4D" w14:textId="087981AB" w:rsidR="007265F3" w:rsidRDefault="007265F3" w:rsidP="00954032">
      <w:pPr>
        <w:rPr>
          <w:b/>
          <w:bCs/>
        </w:rPr>
      </w:pPr>
    </w:p>
    <w:p w14:paraId="69502C31" w14:textId="6755A309" w:rsidR="006533D4" w:rsidRDefault="006533D4" w:rsidP="00954032">
      <w:pPr>
        <w:rPr>
          <w:b/>
          <w:bCs/>
        </w:rPr>
      </w:pPr>
    </w:p>
    <w:p w14:paraId="25B1186F" w14:textId="1FF42A93" w:rsidR="006533D4" w:rsidRDefault="006533D4" w:rsidP="00954032">
      <w:pPr>
        <w:rPr>
          <w:b/>
          <w:bCs/>
        </w:rPr>
      </w:pPr>
    </w:p>
    <w:p w14:paraId="7ED9956E" w14:textId="4AEEEF74" w:rsidR="00614A69" w:rsidRDefault="00614A69" w:rsidP="00954032">
      <w:pPr>
        <w:rPr>
          <w:b/>
          <w:bCs/>
        </w:rPr>
      </w:pPr>
    </w:p>
    <w:p w14:paraId="6F2429E3" w14:textId="0D684F44" w:rsidR="00614A69" w:rsidRDefault="00614A69" w:rsidP="00954032">
      <w:pPr>
        <w:rPr>
          <w:b/>
          <w:bCs/>
        </w:rPr>
      </w:pPr>
    </w:p>
    <w:p w14:paraId="7EDBA090" w14:textId="2A2030BD" w:rsidR="00614A69" w:rsidRDefault="00614A69" w:rsidP="00954032">
      <w:pPr>
        <w:rPr>
          <w:b/>
          <w:bCs/>
        </w:rPr>
      </w:pPr>
    </w:p>
    <w:p w14:paraId="366A3299" w14:textId="25F26777" w:rsidR="00614A69" w:rsidRDefault="00614A69" w:rsidP="00954032">
      <w:pPr>
        <w:rPr>
          <w:b/>
          <w:bCs/>
        </w:rPr>
      </w:pPr>
    </w:p>
    <w:p w14:paraId="32E94551" w14:textId="3A14F876" w:rsidR="00614A69" w:rsidRDefault="00614A69" w:rsidP="00954032">
      <w:pPr>
        <w:rPr>
          <w:b/>
          <w:bCs/>
        </w:rPr>
      </w:pPr>
    </w:p>
    <w:p w14:paraId="518C9E02" w14:textId="2CF7A9B3" w:rsidR="00614A69" w:rsidRDefault="00614A69" w:rsidP="00954032">
      <w:pPr>
        <w:rPr>
          <w:b/>
          <w:bCs/>
        </w:rPr>
      </w:pPr>
    </w:p>
    <w:p w14:paraId="1E0877ED" w14:textId="7120C445" w:rsidR="00614A69" w:rsidRDefault="00614A69" w:rsidP="00954032">
      <w:pPr>
        <w:rPr>
          <w:b/>
          <w:bCs/>
        </w:rPr>
      </w:pPr>
      <w:r>
        <w:rPr>
          <w:noProof/>
          <w:lang w:val="es-CO" w:eastAsia="es-CO"/>
        </w:rPr>
        <w:drawing>
          <wp:anchor distT="0" distB="0" distL="114300" distR="114300" simplePos="0" relativeHeight="251679744" behindDoc="0" locked="0" layoutInCell="1" allowOverlap="1" wp14:anchorId="26F919CA" wp14:editId="3FA9F741">
            <wp:simplePos x="0" y="0"/>
            <wp:positionH relativeFrom="margin">
              <wp:align>center</wp:align>
            </wp:positionH>
            <wp:positionV relativeFrom="margin">
              <wp:posOffset>7512050</wp:posOffset>
            </wp:positionV>
            <wp:extent cx="3974465" cy="1308735"/>
            <wp:effectExtent l="19050" t="19050" r="26035" b="2476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936" t="30316" r="1693" b="29060"/>
                    <a:stretch/>
                  </pic:blipFill>
                  <pic:spPr bwMode="auto">
                    <a:xfrm>
                      <a:off x="0" y="0"/>
                      <a:ext cx="3974465" cy="13088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4E0C2F" w14:textId="6297B5A7" w:rsidR="00614A69" w:rsidRDefault="00614A69" w:rsidP="00954032">
      <w:pPr>
        <w:rPr>
          <w:b/>
          <w:bCs/>
        </w:rPr>
      </w:pPr>
    </w:p>
    <w:p w14:paraId="503FC45C" w14:textId="427B2749" w:rsidR="00614A69" w:rsidRDefault="00614A69" w:rsidP="00954032">
      <w:pPr>
        <w:rPr>
          <w:b/>
          <w:bCs/>
        </w:rPr>
      </w:pPr>
    </w:p>
    <w:p w14:paraId="3BF13D89" w14:textId="30D283F1" w:rsidR="00614A69" w:rsidRDefault="00614A69" w:rsidP="00954032">
      <w:pPr>
        <w:rPr>
          <w:b/>
          <w:bCs/>
        </w:rPr>
      </w:pPr>
    </w:p>
    <w:p w14:paraId="171C7FDB" w14:textId="3B61BD17" w:rsidR="00614A69" w:rsidRDefault="00614A69" w:rsidP="00954032">
      <w:pPr>
        <w:rPr>
          <w:b/>
          <w:bCs/>
        </w:rPr>
      </w:pPr>
    </w:p>
    <w:p w14:paraId="2F9FEE9A" w14:textId="3E7D9CDC" w:rsidR="00614A69" w:rsidRDefault="00614A69" w:rsidP="00954032">
      <w:pPr>
        <w:rPr>
          <w:b/>
          <w:bCs/>
        </w:rPr>
      </w:pPr>
    </w:p>
    <w:p w14:paraId="548B94C1" w14:textId="09D683BD" w:rsidR="00614A69" w:rsidRDefault="00614A69" w:rsidP="00954032">
      <w:pPr>
        <w:rPr>
          <w:b/>
          <w:bCs/>
        </w:rPr>
      </w:pPr>
    </w:p>
    <w:p w14:paraId="0588920D" w14:textId="6357AC86" w:rsidR="00614A69" w:rsidRDefault="00614A69" w:rsidP="00954032">
      <w:pPr>
        <w:rPr>
          <w:b/>
          <w:bCs/>
        </w:rPr>
      </w:pPr>
    </w:p>
    <w:p w14:paraId="35828C8A" w14:textId="4C38D779" w:rsidR="00614A69" w:rsidRDefault="00614A69" w:rsidP="00954032">
      <w:pPr>
        <w:rPr>
          <w:b/>
          <w:bCs/>
        </w:rPr>
      </w:pPr>
      <w:r>
        <w:rPr>
          <w:noProof/>
          <w:lang w:val="es-CO" w:eastAsia="es-CO"/>
        </w:rPr>
        <w:lastRenderedPageBreak/>
        <w:drawing>
          <wp:anchor distT="0" distB="0" distL="114300" distR="114300" simplePos="0" relativeHeight="251680768" behindDoc="0" locked="0" layoutInCell="1" allowOverlap="1" wp14:anchorId="3D746E79" wp14:editId="0D536357">
            <wp:simplePos x="0" y="0"/>
            <wp:positionH relativeFrom="margin">
              <wp:align>center</wp:align>
            </wp:positionH>
            <wp:positionV relativeFrom="margin">
              <wp:posOffset>19050</wp:posOffset>
            </wp:positionV>
            <wp:extent cx="3974465" cy="1281430"/>
            <wp:effectExtent l="19050" t="19050" r="26035" b="139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781" t="30736" r="1848" b="29484"/>
                    <a:stretch/>
                  </pic:blipFill>
                  <pic:spPr bwMode="auto">
                    <a:xfrm>
                      <a:off x="0" y="0"/>
                      <a:ext cx="3974920" cy="1282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4F92AA9" w14:textId="000B4A95" w:rsidR="00614A69" w:rsidRDefault="00614A69" w:rsidP="00954032">
      <w:pPr>
        <w:rPr>
          <w:b/>
          <w:bCs/>
        </w:rPr>
      </w:pPr>
    </w:p>
    <w:p w14:paraId="150999AD" w14:textId="2C594F8D" w:rsidR="00614A69" w:rsidRDefault="00614A69" w:rsidP="00954032">
      <w:pPr>
        <w:rPr>
          <w:b/>
          <w:bCs/>
        </w:rPr>
      </w:pPr>
    </w:p>
    <w:p w14:paraId="794D958F" w14:textId="306F77C6" w:rsidR="00614A69" w:rsidRDefault="00614A69" w:rsidP="00954032">
      <w:pPr>
        <w:rPr>
          <w:b/>
          <w:bCs/>
        </w:rPr>
      </w:pPr>
    </w:p>
    <w:p w14:paraId="3F52C544" w14:textId="65668F7A" w:rsidR="00614A69" w:rsidRDefault="00614A69" w:rsidP="00954032">
      <w:pPr>
        <w:rPr>
          <w:b/>
          <w:bCs/>
        </w:rPr>
      </w:pPr>
    </w:p>
    <w:p w14:paraId="2A9B29FE" w14:textId="1DA6B39E" w:rsidR="00614A69" w:rsidRDefault="00614A69" w:rsidP="00954032">
      <w:pPr>
        <w:rPr>
          <w:b/>
          <w:bCs/>
        </w:rPr>
      </w:pPr>
    </w:p>
    <w:p w14:paraId="1F456CAC" w14:textId="4566C5C5" w:rsidR="00614A69" w:rsidRDefault="00614A69" w:rsidP="00954032">
      <w:pPr>
        <w:rPr>
          <w:b/>
          <w:bCs/>
        </w:rPr>
      </w:pPr>
    </w:p>
    <w:p w14:paraId="12BDF4C1" w14:textId="1C634FF4" w:rsidR="00614A69" w:rsidRDefault="00614A69" w:rsidP="00954032">
      <w:pPr>
        <w:rPr>
          <w:b/>
          <w:bCs/>
        </w:rPr>
      </w:pPr>
    </w:p>
    <w:p w14:paraId="28FF1431" w14:textId="5CB65964" w:rsidR="00614A69" w:rsidRDefault="00614A69" w:rsidP="00954032">
      <w:pPr>
        <w:rPr>
          <w:b/>
          <w:bCs/>
        </w:rPr>
      </w:pPr>
    </w:p>
    <w:p w14:paraId="5A903701" w14:textId="699B0DDB" w:rsidR="00614A69" w:rsidRDefault="00614A69" w:rsidP="00954032">
      <w:pPr>
        <w:rPr>
          <w:b/>
          <w:bCs/>
        </w:rPr>
      </w:pPr>
    </w:p>
    <w:p w14:paraId="7C6F8B5B" w14:textId="68214D87" w:rsidR="00614A69" w:rsidRDefault="00614A69" w:rsidP="00954032">
      <w:pPr>
        <w:rPr>
          <w:b/>
          <w:bCs/>
        </w:rPr>
      </w:pPr>
      <w:r>
        <w:rPr>
          <w:noProof/>
          <w:lang w:val="es-CO" w:eastAsia="es-CO"/>
        </w:rPr>
        <w:drawing>
          <wp:anchor distT="0" distB="0" distL="114300" distR="114300" simplePos="0" relativeHeight="251681792" behindDoc="0" locked="0" layoutInCell="1" allowOverlap="1" wp14:anchorId="56826AA2" wp14:editId="606DD3AA">
            <wp:simplePos x="0" y="0"/>
            <wp:positionH relativeFrom="margin">
              <wp:posOffset>882650</wp:posOffset>
            </wp:positionH>
            <wp:positionV relativeFrom="margin">
              <wp:posOffset>1891030</wp:posOffset>
            </wp:positionV>
            <wp:extent cx="3991610" cy="1371600"/>
            <wp:effectExtent l="19050" t="19050" r="27940" b="1905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935" t="30603" r="1378" b="26828"/>
                    <a:stretch/>
                  </pic:blipFill>
                  <pic:spPr bwMode="auto">
                    <a:xfrm>
                      <a:off x="0" y="0"/>
                      <a:ext cx="3991610"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8AC642" w14:textId="79DB2B84" w:rsidR="00614A69" w:rsidRDefault="00614A69" w:rsidP="00954032">
      <w:pPr>
        <w:rPr>
          <w:b/>
          <w:bCs/>
        </w:rPr>
      </w:pPr>
    </w:p>
    <w:p w14:paraId="2BAC9BA2" w14:textId="64D22F82" w:rsidR="00614A69" w:rsidRDefault="00614A69" w:rsidP="00954032">
      <w:pPr>
        <w:rPr>
          <w:b/>
          <w:bCs/>
        </w:rPr>
      </w:pPr>
    </w:p>
    <w:p w14:paraId="54ACB543" w14:textId="21F29514" w:rsidR="00614A69" w:rsidRDefault="00614A69" w:rsidP="00954032">
      <w:pPr>
        <w:rPr>
          <w:b/>
          <w:bCs/>
        </w:rPr>
      </w:pPr>
    </w:p>
    <w:p w14:paraId="61213FC0" w14:textId="1FD41B4F" w:rsidR="00614A69" w:rsidRDefault="00614A69" w:rsidP="00954032">
      <w:pPr>
        <w:rPr>
          <w:b/>
          <w:bCs/>
        </w:rPr>
      </w:pPr>
    </w:p>
    <w:p w14:paraId="7A36ECEC" w14:textId="46F61EB3" w:rsidR="00614A69" w:rsidRDefault="00614A69" w:rsidP="00954032">
      <w:pPr>
        <w:rPr>
          <w:b/>
          <w:bCs/>
        </w:rPr>
      </w:pPr>
    </w:p>
    <w:p w14:paraId="3EF75D6B" w14:textId="32C7A1BF" w:rsidR="00614A69" w:rsidRDefault="00614A69" w:rsidP="00954032">
      <w:pPr>
        <w:rPr>
          <w:b/>
          <w:bCs/>
        </w:rPr>
      </w:pPr>
    </w:p>
    <w:p w14:paraId="2F94E7FE" w14:textId="070DC5BC" w:rsidR="00614A69" w:rsidRDefault="00614A69" w:rsidP="00954032">
      <w:pPr>
        <w:rPr>
          <w:b/>
          <w:bCs/>
        </w:rPr>
      </w:pPr>
    </w:p>
    <w:p w14:paraId="2A961B30" w14:textId="5B9DD448" w:rsidR="00614A69" w:rsidRDefault="00614A69" w:rsidP="00954032">
      <w:pPr>
        <w:rPr>
          <w:b/>
          <w:bCs/>
        </w:rPr>
      </w:pPr>
    </w:p>
    <w:p w14:paraId="50E5B1CF" w14:textId="0E589E48" w:rsidR="00614A69" w:rsidRDefault="00614A69" w:rsidP="00954032">
      <w:pPr>
        <w:rPr>
          <w:b/>
          <w:bCs/>
        </w:rPr>
      </w:pPr>
    </w:p>
    <w:p w14:paraId="2775E6C4" w14:textId="5524CC4C" w:rsidR="00614A69" w:rsidRDefault="00614A69" w:rsidP="00954032">
      <w:pPr>
        <w:rPr>
          <w:b/>
          <w:bCs/>
        </w:rPr>
      </w:pPr>
    </w:p>
    <w:p w14:paraId="5E184438" w14:textId="57635CF4" w:rsidR="00614A69" w:rsidRDefault="00614A69" w:rsidP="00954032">
      <w:pPr>
        <w:rPr>
          <w:b/>
          <w:bCs/>
        </w:rPr>
      </w:pPr>
    </w:p>
    <w:p w14:paraId="256A961D" w14:textId="12C58F79" w:rsidR="00614A69" w:rsidRPr="00614A69" w:rsidRDefault="00614A69" w:rsidP="00570DAA">
      <w:pPr>
        <w:pStyle w:val="Ttulo3"/>
      </w:pPr>
      <w:bookmarkStart w:id="12" w:name="_Toc169761070"/>
      <w:r w:rsidRPr="00614A69">
        <w:t>Modulo Cliente</w:t>
      </w:r>
      <w:bookmarkEnd w:id="12"/>
    </w:p>
    <w:p w14:paraId="738B65B9" w14:textId="55C6008C" w:rsidR="00614A69" w:rsidRDefault="00F579D2" w:rsidP="00954032">
      <w:pPr>
        <w:rPr>
          <w:b/>
          <w:bCs/>
        </w:rPr>
      </w:pPr>
      <w:r>
        <w:rPr>
          <w:noProof/>
          <w:lang w:val="es-CO" w:eastAsia="es-CO"/>
        </w:rPr>
        <w:drawing>
          <wp:anchor distT="0" distB="0" distL="114300" distR="114300" simplePos="0" relativeHeight="251703296" behindDoc="0" locked="0" layoutInCell="1" allowOverlap="1" wp14:anchorId="32BC72BF" wp14:editId="7126410B">
            <wp:simplePos x="0" y="0"/>
            <wp:positionH relativeFrom="margin">
              <wp:align>center</wp:align>
            </wp:positionH>
            <wp:positionV relativeFrom="margin">
              <wp:posOffset>4280131</wp:posOffset>
            </wp:positionV>
            <wp:extent cx="4959350" cy="706120"/>
            <wp:effectExtent l="19050" t="19050" r="12700" b="17780"/>
            <wp:wrapSquare wrapText="bothSides"/>
            <wp:docPr id="866950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0660" name=""/>
                    <pic:cNvPicPr/>
                  </pic:nvPicPr>
                  <pic:blipFill rotWithShape="1">
                    <a:blip r:embed="rId32" cstate="print">
                      <a:extLst>
                        <a:ext uri="{28A0092B-C50C-407E-A947-70E740481C1C}">
                          <a14:useLocalDpi xmlns:a14="http://schemas.microsoft.com/office/drawing/2010/main" val="0"/>
                        </a:ext>
                      </a:extLst>
                    </a:blip>
                    <a:srcRect l="4243" t="49363" r="3682" b="23914"/>
                    <a:stretch/>
                  </pic:blipFill>
                  <pic:spPr bwMode="auto">
                    <a:xfrm>
                      <a:off x="0" y="0"/>
                      <a:ext cx="4959350" cy="70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0EE58" w14:textId="3C103B76" w:rsidR="00614A69" w:rsidRDefault="00614A69" w:rsidP="00954032">
      <w:pPr>
        <w:rPr>
          <w:b/>
          <w:bCs/>
        </w:rPr>
      </w:pPr>
    </w:p>
    <w:p w14:paraId="021EC75C" w14:textId="71D2CAF8" w:rsidR="00614A69" w:rsidRDefault="00614A69" w:rsidP="00954032">
      <w:pPr>
        <w:rPr>
          <w:b/>
          <w:bCs/>
        </w:rPr>
      </w:pPr>
    </w:p>
    <w:p w14:paraId="3EC16EED" w14:textId="3888C9FB" w:rsidR="00614A69" w:rsidRDefault="00614A69" w:rsidP="00954032">
      <w:pPr>
        <w:rPr>
          <w:b/>
          <w:bCs/>
        </w:rPr>
      </w:pPr>
    </w:p>
    <w:p w14:paraId="50B423B4" w14:textId="3CEDBE96" w:rsidR="00614A69" w:rsidRDefault="00614A69" w:rsidP="00954032">
      <w:pPr>
        <w:rPr>
          <w:b/>
          <w:bCs/>
        </w:rPr>
      </w:pPr>
    </w:p>
    <w:p w14:paraId="5984D259" w14:textId="27D6C705" w:rsidR="00614A69" w:rsidRDefault="00032F8C" w:rsidP="00954032">
      <w:pPr>
        <w:rPr>
          <w:b/>
          <w:bCs/>
        </w:rPr>
      </w:pPr>
      <w:r>
        <w:rPr>
          <w:noProof/>
          <w:lang w:val="es-CO" w:eastAsia="es-CO"/>
        </w:rPr>
        <w:drawing>
          <wp:anchor distT="0" distB="0" distL="114300" distR="114300" simplePos="0" relativeHeight="251683840" behindDoc="0" locked="0" layoutInCell="1" allowOverlap="1" wp14:anchorId="6E8DD2C2" wp14:editId="324FDC32">
            <wp:simplePos x="0" y="0"/>
            <wp:positionH relativeFrom="margin">
              <wp:align>center</wp:align>
            </wp:positionH>
            <wp:positionV relativeFrom="margin">
              <wp:posOffset>5260340</wp:posOffset>
            </wp:positionV>
            <wp:extent cx="3770630" cy="1299845"/>
            <wp:effectExtent l="19050" t="19050" r="20320" b="146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8389" t="30182" r="1766" b="27018"/>
                    <a:stretch/>
                  </pic:blipFill>
                  <pic:spPr bwMode="auto">
                    <a:xfrm>
                      <a:off x="0" y="0"/>
                      <a:ext cx="3772488" cy="13003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F7B65" w14:textId="3C1B97DD" w:rsidR="00614A69" w:rsidRDefault="00614A69" w:rsidP="00954032">
      <w:pPr>
        <w:rPr>
          <w:b/>
          <w:bCs/>
        </w:rPr>
      </w:pPr>
    </w:p>
    <w:p w14:paraId="641C9EDD" w14:textId="3E2148CD" w:rsidR="00614A69" w:rsidRDefault="00614A69" w:rsidP="00954032">
      <w:pPr>
        <w:rPr>
          <w:b/>
          <w:bCs/>
        </w:rPr>
      </w:pPr>
    </w:p>
    <w:p w14:paraId="6D47E58D" w14:textId="0EAE124A" w:rsidR="00614A69" w:rsidRDefault="00614A69" w:rsidP="00954032">
      <w:pPr>
        <w:rPr>
          <w:b/>
          <w:bCs/>
        </w:rPr>
      </w:pPr>
    </w:p>
    <w:p w14:paraId="3FCB20F0" w14:textId="448E2C0A" w:rsidR="00614A69" w:rsidRDefault="00614A69" w:rsidP="00954032">
      <w:pPr>
        <w:rPr>
          <w:b/>
          <w:bCs/>
        </w:rPr>
      </w:pPr>
    </w:p>
    <w:p w14:paraId="2636FEE0" w14:textId="60B992F8" w:rsidR="00614A69" w:rsidRDefault="00614A69" w:rsidP="00954032">
      <w:pPr>
        <w:rPr>
          <w:b/>
          <w:bCs/>
        </w:rPr>
      </w:pPr>
    </w:p>
    <w:p w14:paraId="779F09A8" w14:textId="229593B0" w:rsidR="00614A69" w:rsidRDefault="00614A69" w:rsidP="00954032">
      <w:pPr>
        <w:rPr>
          <w:b/>
          <w:bCs/>
        </w:rPr>
      </w:pPr>
    </w:p>
    <w:p w14:paraId="2B87A330" w14:textId="7069BCF5" w:rsidR="00614A69" w:rsidRDefault="00614A69" w:rsidP="00954032">
      <w:pPr>
        <w:rPr>
          <w:b/>
          <w:bCs/>
        </w:rPr>
      </w:pPr>
    </w:p>
    <w:p w14:paraId="5775DF5F" w14:textId="16875A0A" w:rsidR="00614A69" w:rsidRDefault="00614A69" w:rsidP="00954032">
      <w:pPr>
        <w:rPr>
          <w:b/>
          <w:bCs/>
        </w:rPr>
      </w:pPr>
    </w:p>
    <w:p w14:paraId="0C8C760D" w14:textId="0B51BFE7" w:rsidR="00614A69" w:rsidRDefault="00614A69" w:rsidP="00954032">
      <w:pPr>
        <w:rPr>
          <w:b/>
          <w:bCs/>
        </w:rPr>
      </w:pPr>
    </w:p>
    <w:p w14:paraId="33014F3E" w14:textId="33DFD989" w:rsidR="00614A69" w:rsidRDefault="004A425E" w:rsidP="00954032">
      <w:pPr>
        <w:rPr>
          <w:b/>
          <w:bCs/>
        </w:rPr>
      </w:pPr>
      <w:r>
        <w:rPr>
          <w:noProof/>
          <w:lang w:val="es-CO" w:eastAsia="es-CO"/>
        </w:rPr>
        <w:drawing>
          <wp:anchor distT="0" distB="0" distL="114300" distR="114300" simplePos="0" relativeHeight="251684864" behindDoc="0" locked="0" layoutInCell="1" allowOverlap="1" wp14:anchorId="0130AD1C" wp14:editId="4B63B67E">
            <wp:simplePos x="0" y="0"/>
            <wp:positionH relativeFrom="margin">
              <wp:align>center</wp:align>
            </wp:positionH>
            <wp:positionV relativeFrom="margin">
              <wp:posOffset>6969669</wp:posOffset>
            </wp:positionV>
            <wp:extent cx="3926205" cy="1348740"/>
            <wp:effectExtent l="19050" t="19050" r="17145" b="2286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8623" t="30461" r="1613" b="26922"/>
                    <a:stretch/>
                  </pic:blipFill>
                  <pic:spPr bwMode="auto">
                    <a:xfrm>
                      <a:off x="0" y="0"/>
                      <a:ext cx="3926205" cy="1348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D70B1" w14:textId="0183007E" w:rsidR="00614A69" w:rsidRDefault="00614A69" w:rsidP="00954032">
      <w:pPr>
        <w:rPr>
          <w:b/>
          <w:bCs/>
        </w:rPr>
      </w:pPr>
    </w:p>
    <w:p w14:paraId="35A69ADF" w14:textId="13D93525" w:rsidR="00614A69" w:rsidRDefault="00614A69" w:rsidP="00954032">
      <w:pPr>
        <w:rPr>
          <w:b/>
          <w:bCs/>
        </w:rPr>
      </w:pPr>
    </w:p>
    <w:p w14:paraId="5A706A96" w14:textId="4E677F7A" w:rsidR="00614A69" w:rsidRDefault="00614A69" w:rsidP="00954032">
      <w:pPr>
        <w:rPr>
          <w:b/>
          <w:bCs/>
        </w:rPr>
      </w:pPr>
    </w:p>
    <w:p w14:paraId="4F870309" w14:textId="38BC6E4E" w:rsidR="00614A69" w:rsidRDefault="00614A69" w:rsidP="00954032">
      <w:pPr>
        <w:rPr>
          <w:b/>
          <w:bCs/>
        </w:rPr>
      </w:pPr>
    </w:p>
    <w:p w14:paraId="68EC6459" w14:textId="2DC12313" w:rsidR="00614A69" w:rsidRDefault="00614A69" w:rsidP="00954032">
      <w:pPr>
        <w:rPr>
          <w:b/>
          <w:bCs/>
        </w:rPr>
      </w:pPr>
    </w:p>
    <w:p w14:paraId="5B19B2AA" w14:textId="38ABB74E" w:rsidR="00614A69" w:rsidRDefault="00614A69" w:rsidP="00954032">
      <w:pPr>
        <w:rPr>
          <w:b/>
          <w:bCs/>
        </w:rPr>
      </w:pPr>
    </w:p>
    <w:p w14:paraId="7526D1B1" w14:textId="6D476CFB" w:rsidR="00614A69" w:rsidRDefault="00614A69" w:rsidP="00954032">
      <w:pPr>
        <w:rPr>
          <w:b/>
          <w:bCs/>
        </w:rPr>
      </w:pPr>
    </w:p>
    <w:p w14:paraId="682CD8C9" w14:textId="1B857DC0" w:rsidR="00614A69" w:rsidRDefault="00614A69" w:rsidP="00954032">
      <w:pPr>
        <w:rPr>
          <w:b/>
          <w:bCs/>
        </w:rPr>
      </w:pPr>
    </w:p>
    <w:p w14:paraId="6B35E359" w14:textId="0D5FBACE" w:rsidR="00614A69" w:rsidRDefault="00614A69" w:rsidP="00954032">
      <w:pPr>
        <w:rPr>
          <w:b/>
          <w:bCs/>
        </w:rPr>
      </w:pPr>
    </w:p>
    <w:p w14:paraId="2C8E32D9" w14:textId="664189A5" w:rsidR="00614A69" w:rsidRDefault="00614A69" w:rsidP="00954032">
      <w:pPr>
        <w:rPr>
          <w:b/>
          <w:bCs/>
        </w:rPr>
      </w:pPr>
    </w:p>
    <w:p w14:paraId="7B4A5E79" w14:textId="6F17387F" w:rsidR="00614A69" w:rsidRDefault="00614A69" w:rsidP="00954032">
      <w:pPr>
        <w:rPr>
          <w:b/>
          <w:bCs/>
        </w:rPr>
      </w:pPr>
    </w:p>
    <w:p w14:paraId="68DF59BE" w14:textId="36374D31" w:rsidR="00614A69" w:rsidRDefault="00032F8C" w:rsidP="00954032">
      <w:pPr>
        <w:rPr>
          <w:b/>
          <w:bCs/>
        </w:rPr>
      </w:pPr>
      <w:r>
        <w:rPr>
          <w:noProof/>
          <w:lang w:val="es-CO" w:eastAsia="es-CO"/>
        </w:rPr>
        <w:lastRenderedPageBreak/>
        <w:drawing>
          <wp:anchor distT="0" distB="0" distL="114300" distR="114300" simplePos="0" relativeHeight="251685888" behindDoc="0" locked="0" layoutInCell="1" allowOverlap="1" wp14:anchorId="02992A6B" wp14:editId="4F573A8B">
            <wp:simplePos x="1093694" y="1089212"/>
            <wp:positionH relativeFrom="margin">
              <wp:align>center</wp:align>
            </wp:positionH>
            <wp:positionV relativeFrom="margin">
              <wp:align>top</wp:align>
            </wp:positionV>
            <wp:extent cx="4010025" cy="1385047"/>
            <wp:effectExtent l="19050" t="19050" r="9525" b="2476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8467" t="29901" r="1525" b="27110"/>
                    <a:stretch/>
                  </pic:blipFill>
                  <pic:spPr bwMode="auto">
                    <a:xfrm>
                      <a:off x="0" y="0"/>
                      <a:ext cx="4010025" cy="13850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BB2A7E4" w14:textId="3DE0CC8A" w:rsidR="00032F8C" w:rsidRDefault="00032F8C" w:rsidP="00954032">
      <w:pPr>
        <w:rPr>
          <w:b/>
          <w:bCs/>
        </w:rPr>
      </w:pPr>
    </w:p>
    <w:p w14:paraId="7413A7F1" w14:textId="311EB247" w:rsidR="00032F8C" w:rsidRDefault="00032F8C" w:rsidP="00954032">
      <w:pPr>
        <w:rPr>
          <w:b/>
          <w:bCs/>
        </w:rPr>
      </w:pPr>
    </w:p>
    <w:p w14:paraId="01AA0CA9" w14:textId="73B47214" w:rsidR="00032F8C" w:rsidRDefault="00032F8C" w:rsidP="00954032">
      <w:pPr>
        <w:rPr>
          <w:b/>
          <w:bCs/>
        </w:rPr>
      </w:pPr>
    </w:p>
    <w:p w14:paraId="6C895C6E" w14:textId="6CABD461" w:rsidR="00032F8C" w:rsidRDefault="00032F8C" w:rsidP="00954032">
      <w:pPr>
        <w:rPr>
          <w:b/>
          <w:bCs/>
        </w:rPr>
      </w:pPr>
    </w:p>
    <w:p w14:paraId="16FF8726" w14:textId="63F084A9" w:rsidR="00032F8C" w:rsidRDefault="00032F8C" w:rsidP="00954032">
      <w:pPr>
        <w:rPr>
          <w:b/>
          <w:bCs/>
        </w:rPr>
      </w:pPr>
    </w:p>
    <w:p w14:paraId="1D1E28A7" w14:textId="290A5FAB" w:rsidR="00032F8C" w:rsidRDefault="00032F8C" w:rsidP="00954032">
      <w:pPr>
        <w:rPr>
          <w:b/>
          <w:bCs/>
        </w:rPr>
      </w:pPr>
    </w:p>
    <w:p w14:paraId="0E04E42A" w14:textId="6CB1C5D8" w:rsidR="00032F8C" w:rsidRDefault="00032F8C" w:rsidP="00954032">
      <w:pPr>
        <w:rPr>
          <w:b/>
          <w:bCs/>
        </w:rPr>
      </w:pPr>
    </w:p>
    <w:p w14:paraId="7AFFDE36" w14:textId="44FCA970" w:rsidR="00032F8C" w:rsidRDefault="00032F8C" w:rsidP="004A425E">
      <w:pPr>
        <w:jc w:val="center"/>
        <w:rPr>
          <w:b/>
          <w:bCs/>
        </w:rPr>
      </w:pPr>
    </w:p>
    <w:p w14:paraId="2D8970AF" w14:textId="77777777" w:rsidR="00570DAA" w:rsidRDefault="00570DAA" w:rsidP="004A425E">
      <w:pPr>
        <w:ind w:firstLine="0"/>
        <w:jc w:val="center"/>
        <w:rPr>
          <w:b/>
          <w:bCs/>
        </w:rPr>
      </w:pPr>
    </w:p>
    <w:p w14:paraId="6E57E1A4" w14:textId="07F5BECB" w:rsidR="00032F8C" w:rsidRPr="00570DAA" w:rsidRDefault="00F579D2" w:rsidP="00570DAA">
      <w:pPr>
        <w:pStyle w:val="Ttulo3"/>
        <w:rPr>
          <w:rStyle w:val="Ttulo3Car"/>
          <w:b/>
        </w:rPr>
      </w:pPr>
      <w:bookmarkStart w:id="13" w:name="_Toc169761071"/>
      <w:r w:rsidRPr="00570DAA">
        <w:rPr>
          <w:noProof/>
          <w:lang w:val="es-CO" w:eastAsia="es-CO"/>
        </w:rPr>
        <w:drawing>
          <wp:anchor distT="0" distB="0" distL="114300" distR="114300" simplePos="0" relativeHeight="251705344" behindDoc="0" locked="0" layoutInCell="1" allowOverlap="1" wp14:anchorId="4CBEB669" wp14:editId="79A52A50">
            <wp:simplePos x="0" y="0"/>
            <wp:positionH relativeFrom="margin">
              <wp:align>center</wp:align>
            </wp:positionH>
            <wp:positionV relativeFrom="margin">
              <wp:posOffset>2121452</wp:posOffset>
            </wp:positionV>
            <wp:extent cx="5152390" cy="1007110"/>
            <wp:effectExtent l="19050" t="19050" r="10160" b="21590"/>
            <wp:wrapSquare wrapText="bothSides"/>
            <wp:docPr id="880304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4002" name=""/>
                    <pic:cNvPicPr/>
                  </pic:nvPicPr>
                  <pic:blipFill rotWithShape="1">
                    <a:blip r:embed="rId36">
                      <a:extLst>
                        <a:ext uri="{28A0092B-C50C-407E-A947-70E740481C1C}">
                          <a14:useLocalDpi xmlns:a14="http://schemas.microsoft.com/office/drawing/2010/main" val="0"/>
                        </a:ext>
                      </a:extLst>
                    </a:blip>
                    <a:srcRect l="4268" t="54049" r="3756" b="14689"/>
                    <a:stretch/>
                  </pic:blipFill>
                  <pic:spPr bwMode="auto">
                    <a:xfrm>
                      <a:off x="0" y="0"/>
                      <a:ext cx="5152390" cy="10071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A425E" w:rsidRPr="00570DAA">
        <w:t>M</w:t>
      </w:r>
      <w:r w:rsidR="004A425E" w:rsidRPr="00570DAA">
        <w:rPr>
          <w:rStyle w:val="Ttulo3Car"/>
          <w:b/>
        </w:rPr>
        <w:t>odulo Empleado</w:t>
      </w:r>
      <w:bookmarkEnd w:id="13"/>
    </w:p>
    <w:p w14:paraId="6C3637A1" w14:textId="2DD2982D" w:rsidR="00032F8C" w:rsidRDefault="00032F8C" w:rsidP="00954032">
      <w:pPr>
        <w:rPr>
          <w:b/>
          <w:bCs/>
        </w:rPr>
      </w:pPr>
    </w:p>
    <w:p w14:paraId="7D62AB92" w14:textId="76B84FC5" w:rsidR="00032F8C" w:rsidRDefault="00F579D2" w:rsidP="00954032">
      <w:pPr>
        <w:rPr>
          <w:b/>
          <w:bCs/>
        </w:rPr>
      </w:pPr>
      <w:r>
        <w:rPr>
          <w:noProof/>
          <w:lang w:val="es-CO" w:eastAsia="es-CO"/>
        </w:rPr>
        <w:drawing>
          <wp:anchor distT="0" distB="0" distL="114300" distR="114300" simplePos="0" relativeHeight="251687936" behindDoc="0" locked="0" layoutInCell="1" allowOverlap="1" wp14:anchorId="653F3005" wp14:editId="17D93CAB">
            <wp:simplePos x="0" y="0"/>
            <wp:positionH relativeFrom="margin">
              <wp:align>center</wp:align>
            </wp:positionH>
            <wp:positionV relativeFrom="margin">
              <wp:posOffset>3431678</wp:posOffset>
            </wp:positionV>
            <wp:extent cx="3990340" cy="1298085"/>
            <wp:effectExtent l="19050" t="19050" r="10160" b="165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8845" t="30413" r="1518" b="29314"/>
                    <a:stretch/>
                  </pic:blipFill>
                  <pic:spPr bwMode="auto">
                    <a:xfrm>
                      <a:off x="0" y="0"/>
                      <a:ext cx="3990340" cy="12980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05E44A0" w14:textId="42A1D310" w:rsidR="00032F8C" w:rsidRDefault="00032F8C" w:rsidP="00954032">
      <w:pPr>
        <w:rPr>
          <w:b/>
          <w:bCs/>
        </w:rPr>
      </w:pPr>
    </w:p>
    <w:p w14:paraId="058D5772" w14:textId="6EEF46D8" w:rsidR="00032F8C" w:rsidRDefault="00032F8C" w:rsidP="00954032">
      <w:pPr>
        <w:rPr>
          <w:b/>
          <w:bCs/>
        </w:rPr>
      </w:pPr>
    </w:p>
    <w:p w14:paraId="7CEDEA21" w14:textId="69BF590E" w:rsidR="00032F8C" w:rsidRDefault="00032F8C" w:rsidP="00954032">
      <w:pPr>
        <w:rPr>
          <w:b/>
          <w:bCs/>
        </w:rPr>
      </w:pPr>
    </w:p>
    <w:p w14:paraId="6BDA7BB7" w14:textId="7A9D4861" w:rsidR="00032F8C" w:rsidRDefault="00032F8C" w:rsidP="00954032">
      <w:pPr>
        <w:rPr>
          <w:b/>
          <w:bCs/>
        </w:rPr>
      </w:pPr>
    </w:p>
    <w:p w14:paraId="3990F663" w14:textId="474CEE6F" w:rsidR="00032F8C" w:rsidRDefault="00032F8C" w:rsidP="00954032">
      <w:pPr>
        <w:rPr>
          <w:b/>
          <w:bCs/>
        </w:rPr>
      </w:pPr>
    </w:p>
    <w:p w14:paraId="52C30816" w14:textId="3FDE0BA7" w:rsidR="00032F8C" w:rsidRDefault="00032F8C" w:rsidP="00954032">
      <w:pPr>
        <w:rPr>
          <w:b/>
          <w:bCs/>
        </w:rPr>
      </w:pPr>
    </w:p>
    <w:p w14:paraId="4474E2DB" w14:textId="0156B708" w:rsidR="00032F8C" w:rsidRDefault="00032F8C" w:rsidP="00954032">
      <w:pPr>
        <w:rPr>
          <w:b/>
          <w:bCs/>
        </w:rPr>
      </w:pPr>
    </w:p>
    <w:p w14:paraId="6889E4AF" w14:textId="29CAF23F" w:rsidR="00032F8C" w:rsidRDefault="00032F8C" w:rsidP="00954032">
      <w:pPr>
        <w:rPr>
          <w:b/>
          <w:bCs/>
        </w:rPr>
      </w:pPr>
    </w:p>
    <w:p w14:paraId="46DD4F75" w14:textId="7AF165C8" w:rsidR="00032F8C" w:rsidRDefault="00032F8C" w:rsidP="00954032">
      <w:pPr>
        <w:rPr>
          <w:b/>
          <w:bCs/>
        </w:rPr>
      </w:pPr>
    </w:p>
    <w:p w14:paraId="71C82B7D" w14:textId="722BFFFB" w:rsidR="00032F8C" w:rsidRDefault="00F579D2" w:rsidP="00954032">
      <w:pPr>
        <w:rPr>
          <w:b/>
          <w:bCs/>
        </w:rPr>
      </w:pPr>
      <w:r>
        <w:rPr>
          <w:noProof/>
          <w:lang w:val="es-CO" w:eastAsia="es-CO"/>
        </w:rPr>
        <w:drawing>
          <wp:anchor distT="0" distB="0" distL="114300" distR="114300" simplePos="0" relativeHeight="251688960" behindDoc="0" locked="0" layoutInCell="1" allowOverlap="1" wp14:anchorId="1FC58D3B" wp14:editId="1D082F3B">
            <wp:simplePos x="0" y="0"/>
            <wp:positionH relativeFrom="margin">
              <wp:align>center</wp:align>
            </wp:positionH>
            <wp:positionV relativeFrom="margin">
              <wp:posOffset>5104130</wp:posOffset>
            </wp:positionV>
            <wp:extent cx="3996690" cy="1301750"/>
            <wp:effectExtent l="19050" t="19050" r="22860" b="1270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526" t="30528" r="1720" b="29078"/>
                    <a:stretch/>
                  </pic:blipFill>
                  <pic:spPr bwMode="auto">
                    <a:xfrm>
                      <a:off x="0" y="0"/>
                      <a:ext cx="3996690" cy="13017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47A9D" w14:textId="00CF5CFC" w:rsidR="00032F8C" w:rsidRDefault="00032F8C" w:rsidP="00954032">
      <w:pPr>
        <w:rPr>
          <w:b/>
          <w:bCs/>
        </w:rPr>
      </w:pPr>
    </w:p>
    <w:p w14:paraId="5ED31FBA" w14:textId="4AAA9177" w:rsidR="00032F8C" w:rsidRDefault="00032F8C" w:rsidP="00954032">
      <w:pPr>
        <w:rPr>
          <w:b/>
          <w:bCs/>
        </w:rPr>
      </w:pPr>
    </w:p>
    <w:p w14:paraId="7693FEDB" w14:textId="3BB5C5DA" w:rsidR="00032F8C" w:rsidRDefault="00032F8C" w:rsidP="00954032">
      <w:pPr>
        <w:rPr>
          <w:b/>
          <w:bCs/>
        </w:rPr>
      </w:pPr>
    </w:p>
    <w:p w14:paraId="2792F9E5" w14:textId="0D810682" w:rsidR="00032F8C" w:rsidRDefault="00032F8C" w:rsidP="00954032">
      <w:pPr>
        <w:rPr>
          <w:b/>
          <w:bCs/>
        </w:rPr>
      </w:pPr>
    </w:p>
    <w:p w14:paraId="545D60A4" w14:textId="3EC649E5" w:rsidR="00032F8C" w:rsidRDefault="00032F8C" w:rsidP="00954032">
      <w:pPr>
        <w:rPr>
          <w:b/>
          <w:bCs/>
        </w:rPr>
      </w:pPr>
    </w:p>
    <w:p w14:paraId="54CB9FC1" w14:textId="66A5350E" w:rsidR="00032F8C" w:rsidRDefault="00032F8C" w:rsidP="00954032">
      <w:pPr>
        <w:rPr>
          <w:b/>
          <w:bCs/>
        </w:rPr>
      </w:pPr>
    </w:p>
    <w:p w14:paraId="390C45B7" w14:textId="4E998263" w:rsidR="00032F8C" w:rsidRDefault="00032F8C" w:rsidP="00954032">
      <w:pPr>
        <w:rPr>
          <w:b/>
          <w:bCs/>
        </w:rPr>
      </w:pPr>
    </w:p>
    <w:p w14:paraId="455331C0" w14:textId="18004559" w:rsidR="00032F8C" w:rsidRDefault="00032F8C" w:rsidP="00954032">
      <w:pPr>
        <w:rPr>
          <w:b/>
          <w:bCs/>
        </w:rPr>
      </w:pPr>
    </w:p>
    <w:p w14:paraId="0D5DE56C" w14:textId="25C7CE80" w:rsidR="00032F8C" w:rsidRDefault="00F579D2" w:rsidP="00954032">
      <w:pPr>
        <w:rPr>
          <w:b/>
          <w:bCs/>
        </w:rPr>
      </w:pPr>
      <w:r>
        <w:rPr>
          <w:noProof/>
          <w:lang w:val="es-CO" w:eastAsia="es-CO"/>
        </w:rPr>
        <w:drawing>
          <wp:anchor distT="0" distB="0" distL="114300" distR="114300" simplePos="0" relativeHeight="251689984" behindDoc="0" locked="0" layoutInCell="1" allowOverlap="1" wp14:anchorId="0D2DBD6C" wp14:editId="7D49D44C">
            <wp:simplePos x="0" y="0"/>
            <wp:positionH relativeFrom="margin">
              <wp:align>center</wp:align>
            </wp:positionH>
            <wp:positionV relativeFrom="margin">
              <wp:posOffset>6824925</wp:posOffset>
            </wp:positionV>
            <wp:extent cx="3992880" cy="1304925"/>
            <wp:effectExtent l="19050" t="19050" r="26670" b="2857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8653" t="30645" r="1652" b="28846"/>
                    <a:stretch/>
                  </pic:blipFill>
                  <pic:spPr bwMode="auto">
                    <a:xfrm>
                      <a:off x="0" y="0"/>
                      <a:ext cx="3992880" cy="1304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9FEDEA8" w14:textId="4AB8ADC1" w:rsidR="00032F8C" w:rsidRDefault="00032F8C" w:rsidP="00954032">
      <w:pPr>
        <w:rPr>
          <w:b/>
          <w:bCs/>
        </w:rPr>
      </w:pPr>
    </w:p>
    <w:p w14:paraId="26F51E5C" w14:textId="6F52BD80" w:rsidR="00032F8C" w:rsidRDefault="00032F8C" w:rsidP="00954032">
      <w:pPr>
        <w:rPr>
          <w:b/>
          <w:bCs/>
        </w:rPr>
      </w:pPr>
    </w:p>
    <w:p w14:paraId="54EFFF46" w14:textId="0E928367" w:rsidR="00032F8C" w:rsidRDefault="00032F8C" w:rsidP="00954032">
      <w:pPr>
        <w:rPr>
          <w:b/>
          <w:bCs/>
        </w:rPr>
      </w:pPr>
    </w:p>
    <w:p w14:paraId="0AE5F277" w14:textId="3293770E" w:rsidR="00032F8C" w:rsidRDefault="00032F8C" w:rsidP="00954032">
      <w:pPr>
        <w:rPr>
          <w:b/>
          <w:bCs/>
        </w:rPr>
      </w:pPr>
    </w:p>
    <w:p w14:paraId="5E4B13EC" w14:textId="7B9B7D86" w:rsidR="00032F8C" w:rsidRDefault="00032F8C" w:rsidP="00954032">
      <w:pPr>
        <w:rPr>
          <w:b/>
          <w:bCs/>
        </w:rPr>
      </w:pPr>
    </w:p>
    <w:p w14:paraId="430EE5AD" w14:textId="2D8DED59" w:rsidR="00614A69" w:rsidRDefault="00614A69" w:rsidP="00954032">
      <w:pPr>
        <w:rPr>
          <w:b/>
          <w:bCs/>
        </w:rPr>
      </w:pPr>
    </w:p>
    <w:p w14:paraId="38D73E75" w14:textId="7EC9E369" w:rsidR="00614A69" w:rsidRDefault="00614A69" w:rsidP="00954032">
      <w:pPr>
        <w:rPr>
          <w:b/>
          <w:bCs/>
        </w:rPr>
      </w:pPr>
    </w:p>
    <w:p w14:paraId="4261560E" w14:textId="05889C36" w:rsidR="00614A69" w:rsidRDefault="00614A69" w:rsidP="00954032">
      <w:pPr>
        <w:rPr>
          <w:b/>
          <w:bCs/>
        </w:rPr>
      </w:pPr>
    </w:p>
    <w:p w14:paraId="4E2F71DA" w14:textId="21621609" w:rsidR="00614A69" w:rsidRDefault="00614A69" w:rsidP="00954032">
      <w:pPr>
        <w:rPr>
          <w:b/>
          <w:bCs/>
        </w:rPr>
      </w:pPr>
    </w:p>
    <w:p w14:paraId="77919774" w14:textId="79C3B0F7" w:rsidR="00614A69" w:rsidRDefault="00614A69" w:rsidP="00954032">
      <w:pPr>
        <w:rPr>
          <w:b/>
          <w:bCs/>
        </w:rPr>
      </w:pPr>
    </w:p>
    <w:p w14:paraId="7B948C14" w14:textId="3B75AF02" w:rsidR="00614A69" w:rsidRDefault="00614A69" w:rsidP="00954032">
      <w:pPr>
        <w:rPr>
          <w:b/>
          <w:bCs/>
        </w:rPr>
      </w:pPr>
    </w:p>
    <w:p w14:paraId="761CC3E5" w14:textId="7F072BB5" w:rsidR="00614A69" w:rsidRPr="00954032" w:rsidRDefault="00614A69" w:rsidP="00954032">
      <w:pPr>
        <w:rPr>
          <w:b/>
          <w:bCs/>
        </w:rPr>
      </w:pPr>
    </w:p>
    <w:p w14:paraId="319607A8" w14:textId="77777777" w:rsidR="004A425E" w:rsidRDefault="004A425E" w:rsidP="006533D4">
      <w:pPr>
        <w:tabs>
          <w:tab w:val="left" w:pos="3432"/>
        </w:tabs>
        <w:rPr>
          <w:b/>
          <w:bCs/>
        </w:rPr>
      </w:pPr>
    </w:p>
    <w:p w14:paraId="055AD439" w14:textId="77777777" w:rsidR="004A425E" w:rsidRDefault="004A425E" w:rsidP="006533D4">
      <w:pPr>
        <w:tabs>
          <w:tab w:val="left" w:pos="3432"/>
        </w:tabs>
        <w:rPr>
          <w:b/>
          <w:bCs/>
        </w:rPr>
      </w:pPr>
    </w:p>
    <w:p w14:paraId="06F680B5" w14:textId="77777777" w:rsidR="004A425E" w:rsidRDefault="004A425E" w:rsidP="006533D4">
      <w:pPr>
        <w:tabs>
          <w:tab w:val="left" w:pos="3432"/>
        </w:tabs>
        <w:rPr>
          <w:b/>
          <w:bCs/>
        </w:rPr>
      </w:pPr>
    </w:p>
    <w:p w14:paraId="57681EE7" w14:textId="77777777" w:rsidR="004A425E" w:rsidRDefault="004A425E" w:rsidP="006533D4">
      <w:pPr>
        <w:tabs>
          <w:tab w:val="left" w:pos="3432"/>
        </w:tabs>
        <w:rPr>
          <w:b/>
          <w:bCs/>
        </w:rPr>
      </w:pPr>
    </w:p>
    <w:p w14:paraId="6BFF9EB8" w14:textId="77777777" w:rsidR="004A425E" w:rsidRDefault="004A425E" w:rsidP="006533D4">
      <w:pPr>
        <w:tabs>
          <w:tab w:val="left" w:pos="3432"/>
        </w:tabs>
        <w:rPr>
          <w:b/>
          <w:bCs/>
        </w:rPr>
      </w:pPr>
    </w:p>
    <w:p w14:paraId="3B4A6F4A" w14:textId="261E2631" w:rsidR="004A425E" w:rsidRDefault="004A425E" w:rsidP="00F579D2">
      <w:pPr>
        <w:tabs>
          <w:tab w:val="left" w:pos="3432"/>
        </w:tabs>
        <w:ind w:firstLine="0"/>
        <w:rPr>
          <w:b/>
          <w:bCs/>
        </w:rPr>
      </w:pPr>
      <w:r>
        <w:rPr>
          <w:noProof/>
          <w:lang w:val="es-CO" w:eastAsia="es-CO"/>
        </w:rPr>
        <w:drawing>
          <wp:anchor distT="0" distB="0" distL="114300" distR="114300" simplePos="0" relativeHeight="251691008" behindDoc="0" locked="0" layoutInCell="1" allowOverlap="1" wp14:anchorId="4C2E60E3" wp14:editId="75E63D03">
            <wp:simplePos x="1112520" y="1457960"/>
            <wp:positionH relativeFrom="margin">
              <wp:align>center</wp:align>
            </wp:positionH>
            <wp:positionV relativeFrom="margin">
              <wp:align>top</wp:align>
            </wp:positionV>
            <wp:extent cx="3982720" cy="1310640"/>
            <wp:effectExtent l="19050" t="19050" r="17780" b="2286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894" t="30254" r="1617" b="29092"/>
                    <a:stretch/>
                  </pic:blipFill>
                  <pic:spPr bwMode="auto">
                    <a:xfrm>
                      <a:off x="0" y="0"/>
                      <a:ext cx="3982720" cy="13106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2E7817D" w14:textId="15A4C05C" w:rsidR="004A425E" w:rsidRDefault="004A425E" w:rsidP="006533D4">
      <w:pPr>
        <w:tabs>
          <w:tab w:val="left" w:pos="3432"/>
        </w:tabs>
        <w:rPr>
          <w:b/>
          <w:bCs/>
        </w:rPr>
      </w:pPr>
    </w:p>
    <w:p w14:paraId="6A8306D2" w14:textId="77777777" w:rsidR="004A425E" w:rsidRDefault="004A425E" w:rsidP="006533D4">
      <w:pPr>
        <w:tabs>
          <w:tab w:val="left" w:pos="3432"/>
        </w:tabs>
        <w:rPr>
          <w:b/>
          <w:bCs/>
        </w:rPr>
      </w:pPr>
    </w:p>
    <w:p w14:paraId="66B34BFE" w14:textId="039673A5" w:rsidR="004A425E" w:rsidRDefault="004A425E" w:rsidP="006533D4">
      <w:pPr>
        <w:tabs>
          <w:tab w:val="left" w:pos="3432"/>
        </w:tabs>
        <w:rPr>
          <w:b/>
          <w:bCs/>
        </w:rPr>
      </w:pPr>
    </w:p>
    <w:p w14:paraId="4B74933B" w14:textId="5E77EE88" w:rsidR="004A425E" w:rsidRDefault="004A425E" w:rsidP="00570DAA">
      <w:pPr>
        <w:pStyle w:val="Ttulo3"/>
      </w:pPr>
      <w:bookmarkStart w:id="14" w:name="_Toc169761072"/>
      <w:r>
        <w:t>Modulo Técnico</w:t>
      </w:r>
      <w:bookmarkEnd w:id="14"/>
    </w:p>
    <w:p w14:paraId="3A06C121" w14:textId="0308AFC3" w:rsidR="004A425E" w:rsidRDefault="00F579D2" w:rsidP="004A425E">
      <w:pPr>
        <w:tabs>
          <w:tab w:val="left" w:pos="3432"/>
        </w:tabs>
        <w:jc w:val="center"/>
        <w:rPr>
          <w:b/>
          <w:bCs/>
        </w:rPr>
      </w:pPr>
      <w:r>
        <w:rPr>
          <w:noProof/>
          <w:lang w:val="es-CO" w:eastAsia="es-CO"/>
        </w:rPr>
        <w:drawing>
          <wp:anchor distT="0" distB="0" distL="114300" distR="114300" simplePos="0" relativeHeight="251706368" behindDoc="0" locked="0" layoutInCell="1" allowOverlap="1" wp14:anchorId="3B680225" wp14:editId="4314817F">
            <wp:simplePos x="0" y="0"/>
            <wp:positionH relativeFrom="margin">
              <wp:posOffset>323850</wp:posOffset>
            </wp:positionH>
            <wp:positionV relativeFrom="margin">
              <wp:posOffset>2219960</wp:posOffset>
            </wp:positionV>
            <wp:extent cx="5274945" cy="789940"/>
            <wp:effectExtent l="19050" t="19050" r="20955" b="10160"/>
            <wp:wrapSquare wrapText="bothSides"/>
            <wp:docPr id="37075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7747" name=""/>
                    <pic:cNvPicPr/>
                  </pic:nvPicPr>
                  <pic:blipFill rotWithShape="1">
                    <a:blip r:embed="rId41">
                      <a:extLst>
                        <a:ext uri="{28A0092B-C50C-407E-A947-70E740481C1C}">
                          <a14:useLocalDpi xmlns:a14="http://schemas.microsoft.com/office/drawing/2010/main" val="0"/>
                        </a:ext>
                      </a:extLst>
                    </a:blip>
                    <a:srcRect l="4167" t="48077" r="3552" b="25020"/>
                    <a:stretch/>
                  </pic:blipFill>
                  <pic:spPr bwMode="auto">
                    <a:xfrm>
                      <a:off x="0" y="0"/>
                      <a:ext cx="5274945" cy="789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1EB29" w14:textId="2718F200" w:rsidR="004A425E" w:rsidRDefault="004A425E" w:rsidP="004A425E">
      <w:pPr>
        <w:tabs>
          <w:tab w:val="left" w:pos="3432"/>
        </w:tabs>
        <w:jc w:val="center"/>
        <w:rPr>
          <w:b/>
          <w:bCs/>
        </w:rPr>
      </w:pPr>
    </w:p>
    <w:p w14:paraId="29A5A090" w14:textId="20B17289" w:rsidR="004A425E" w:rsidRDefault="004A425E" w:rsidP="006533D4">
      <w:pPr>
        <w:tabs>
          <w:tab w:val="left" w:pos="3432"/>
        </w:tabs>
        <w:rPr>
          <w:b/>
          <w:bCs/>
        </w:rPr>
      </w:pPr>
    </w:p>
    <w:p w14:paraId="6CF0C164" w14:textId="796EBF6D" w:rsidR="004A425E" w:rsidRDefault="004A425E" w:rsidP="006533D4">
      <w:pPr>
        <w:tabs>
          <w:tab w:val="left" w:pos="3432"/>
        </w:tabs>
        <w:rPr>
          <w:b/>
          <w:bCs/>
        </w:rPr>
      </w:pPr>
    </w:p>
    <w:p w14:paraId="5E10B801" w14:textId="435C37D7" w:rsidR="004A425E" w:rsidRDefault="004A425E" w:rsidP="006533D4">
      <w:pPr>
        <w:tabs>
          <w:tab w:val="left" w:pos="3432"/>
        </w:tabs>
        <w:rPr>
          <w:b/>
          <w:bCs/>
        </w:rPr>
      </w:pPr>
    </w:p>
    <w:p w14:paraId="574D59FE" w14:textId="019CFCB1" w:rsidR="004A425E" w:rsidRDefault="004A425E" w:rsidP="006533D4">
      <w:pPr>
        <w:tabs>
          <w:tab w:val="left" w:pos="3432"/>
        </w:tabs>
        <w:rPr>
          <w:b/>
          <w:bCs/>
        </w:rPr>
      </w:pPr>
    </w:p>
    <w:p w14:paraId="1B9BEC1A" w14:textId="0DB20745" w:rsidR="004A425E" w:rsidRDefault="004A425E" w:rsidP="006533D4">
      <w:pPr>
        <w:tabs>
          <w:tab w:val="left" w:pos="3432"/>
        </w:tabs>
        <w:rPr>
          <w:b/>
          <w:bCs/>
        </w:rPr>
      </w:pPr>
    </w:p>
    <w:p w14:paraId="483E5313" w14:textId="38DE4791" w:rsidR="004A425E" w:rsidRDefault="004A425E" w:rsidP="006533D4">
      <w:pPr>
        <w:tabs>
          <w:tab w:val="left" w:pos="3432"/>
        </w:tabs>
        <w:rPr>
          <w:b/>
          <w:bCs/>
        </w:rPr>
      </w:pPr>
    </w:p>
    <w:p w14:paraId="6E4296E6" w14:textId="46306491" w:rsidR="004A425E" w:rsidRDefault="00F579D2" w:rsidP="006533D4">
      <w:pPr>
        <w:tabs>
          <w:tab w:val="left" w:pos="3432"/>
        </w:tabs>
        <w:rPr>
          <w:b/>
          <w:bCs/>
        </w:rPr>
      </w:pPr>
      <w:r>
        <w:rPr>
          <w:noProof/>
          <w:lang w:val="es-CO" w:eastAsia="es-CO"/>
        </w:rPr>
        <w:drawing>
          <wp:anchor distT="0" distB="0" distL="114300" distR="114300" simplePos="0" relativeHeight="251692032" behindDoc="0" locked="0" layoutInCell="1" allowOverlap="1" wp14:anchorId="50C64292" wp14:editId="793F7430">
            <wp:simplePos x="0" y="0"/>
            <wp:positionH relativeFrom="margin">
              <wp:align>center</wp:align>
            </wp:positionH>
            <wp:positionV relativeFrom="margin">
              <wp:posOffset>3387090</wp:posOffset>
            </wp:positionV>
            <wp:extent cx="3977640" cy="1376680"/>
            <wp:effectExtent l="19050" t="19050" r="22860" b="139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540" t="30412" r="2061" b="26886"/>
                    <a:stretch/>
                  </pic:blipFill>
                  <pic:spPr bwMode="auto">
                    <a:xfrm>
                      <a:off x="0" y="0"/>
                      <a:ext cx="3977640" cy="13766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A463A2D" w14:textId="2CF188FD" w:rsidR="004A425E" w:rsidRDefault="004A425E" w:rsidP="006533D4">
      <w:pPr>
        <w:tabs>
          <w:tab w:val="left" w:pos="3432"/>
        </w:tabs>
        <w:rPr>
          <w:b/>
          <w:bCs/>
        </w:rPr>
      </w:pPr>
    </w:p>
    <w:p w14:paraId="2742416F" w14:textId="18F00A94" w:rsidR="004A425E" w:rsidRDefault="004A425E" w:rsidP="006533D4">
      <w:pPr>
        <w:tabs>
          <w:tab w:val="left" w:pos="3432"/>
        </w:tabs>
        <w:rPr>
          <w:b/>
          <w:bCs/>
        </w:rPr>
      </w:pPr>
    </w:p>
    <w:p w14:paraId="0E677223" w14:textId="77777777" w:rsidR="004A425E" w:rsidRDefault="004A425E" w:rsidP="006533D4">
      <w:pPr>
        <w:tabs>
          <w:tab w:val="left" w:pos="3432"/>
        </w:tabs>
        <w:rPr>
          <w:b/>
          <w:bCs/>
        </w:rPr>
      </w:pPr>
    </w:p>
    <w:p w14:paraId="556386EE" w14:textId="13CFF051" w:rsidR="004A425E" w:rsidRDefault="004A425E" w:rsidP="006533D4">
      <w:pPr>
        <w:tabs>
          <w:tab w:val="left" w:pos="3432"/>
        </w:tabs>
        <w:rPr>
          <w:b/>
          <w:bCs/>
        </w:rPr>
      </w:pPr>
    </w:p>
    <w:p w14:paraId="2B42FEE3" w14:textId="10E2A681" w:rsidR="004A425E" w:rsidRDefault="004A425E" w:rsidP="006533D4">
      <w:pPr>
        <w:tabs>
          <w:tab w:val="left" w:pos="3432"/>
        </w:tabs>
        <w:rPr>
          <w:b/>
          <w:bCs/>
        </w:rPr>
      </w:pPr>
    </w:p>
    <w:p w14:paraId="5B7840F1" w14:textId="09D283B7" w:rsidR="004A425E" w:rsidRDefault="004A425E" w:rsidP="006533D4">
      <w:pPr>
        <w:tabs>
          <w:tab w:val="left" w:pos="3432"/>
        </w:tabs>
        <w:rPr>
          <w:b/>
          <w:bCs/>
        </w:rPr>
      </w:pPr>
    </w:p>
    <w:p w14:paraId="1CF9DDCF" w14:textId="599A5513" w:rsidR="004A425E" w:rsidRDefault="004A425E" w:rsidP="006533D4">
      <w:pPr>
        <w:tabs>
          <w:tab w:val="left" w:pos="3432"/>
        </w:tabs>
        <w:rPr>
          <w:b/>
          <w:bCs/>
        </w:rPr>
      </w:pPr>
    </w:p>
    <w:p w14:paraId="13511448" w14:textId="17FA3470" w:rsidR="004A425E" w:rsidRDefault="004A425E" w:rsidP="006533D4">
      <w:pPr>
        <w:tabs>
          <w:tab w:val="left" w:pos="3432"/>
        </w:tabs>
        <w:rPr>
          <w:b/>
          <w:bCs/>
        </w:rPr>
      </w:pPr>
    </w:p>
    <w:p w14:paraId="4C1405B8" w14:textId="07AE18A2" w:rsidR="004A425E" w:rsidRDefault="004A425E" w:rsidP="005A151E">
      <w:pPr>
        <w:spacing w:after="160" w:line="259" w:lineRule="auto"/>
        <w:ind w:firstLine="0"/>
        <w:rPr>
          <w:b/>
          <w:bCs/>
        </w:rPr>
      </w:pPr>
      <w:r>
        <w:rPr>
          <w:noProof/>
        </w:rPr>
        <w:t xml:space="preserve"> </w:t>
      </w:r>
    </w:p>
    <w:p w14:paraId="48BAB321" w14:textId="3AD06A99" w:rsidR="005A151E" w:rsidRDefault="00F579D2" w:rsidP="005A151E">
      <w:pPr>
        <w:spacing w:after="160" w:line="259" w:lineRule="auto"/>
        <w:ind w:firstLine="0"/>
        <w:rPr>
          <w:b/>
          <w:bCs/>
        </w:rPr>
      </w:pPr>
      <w:r>
        <w:rPr>
          <w:noProof/>
          <w:lang w:val="es-CO" w:eastAsia="es-CO"/>
        </w:rPr>
        <w:drawing>
          <wp:anchor distT="0" distB="0" distL="114300" distR="114300" simplePos="0" relativeHeight="251694080" behindDoc="0" locked="0" layoutInCell="1" allowOverlap="1" wp14:anchorId="62A08B34" wp14:editId="68963A49">
            <wp:simplePos x="0" y="0"/>
            <wp:positionH relativeFrom="margin">
              <wp:align>center</wp:align>
            </wp:positionH>
            <wp:positionV relativeFrom="margin">
              <wp:posOffset>5224310</wp:posOffset>
            </wp:positionV>
            <wp:extent cx="3987800" cy="1300480"/>
            <wp:effectExtent l="19050" t="19050" r="12700" b="1397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17" t="30412" r="1706" b="29250"/>
                    <a:stretch/>
                  </pic:blipFill>
                  <pic:spPr bwMode="auto">
                    <a:xfrm>
                      <a:off x="0" y="0"/>
                      <a:ext cx="3987800" cy="13004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23DE3CB" w14:textId="6B58ABF3" w:rsidR="005A151E" w:rsidRDefault="005A151E" w:rsidP="005A151E">
      <w:pPr>
        <w:spacing w:after="160" w:line="259" w:lineRule="auto"/>
        <w:ind w:firstLine="0"/>
        <w:rPr>
          <w:b/>
          <w:bCs/>
        </w:rPr>
      </w:pPr>
    </w:p>
    <w:p w14:paraId="43C974E0" w14:textId="229588EC" w:rsidR="005A151E" w:rsidRDefault="005A151E" w:rsidP="005A151E">
      <w:pPr>
        <w:spacing w:after="160" w:line="259" w:lineRule="auto"/>
        <w:ind w:firstLine="0"/>
        <w:rPr>
          <w:b/>
          <w:bCs/>
        </w:rPr>
      </w:pPr>
    </w:p>
    <w:p w14:paraId="5DB28D84" w14:textId="25EBDB3E" w:rsidR="005A151E" w:rsidRDefault="005A151E" w:rsidP="005A151E">
      <w:pPr>
        <w:spacing w:after="160" w:line="259" w:lineRule="auto"/>
        <w:ind w:firstLine="0"/>
        <w:rPr>
          <w:b/>
          <w:bCs/>
        </w:rPr>
      </w:pPr>
    </w:p>
    <w:p w14:paraId="20C22861" w14:textId="5393D6FF" w:rsidR="005A151E" w:rsidRDefault="005A151E" w:rsidP="005A151E">
      <w:pPr>
        <w:spacing w:after="160" w:line="259" w:lineRule="auto"/>
        <w:ind w:firstLine="0"/>
        <w:rPr>
          <w:b/>
          <w:bCs/>
        </w:rPr>
      </w:pPr>
    </w:p>
    <w:p w14:paraId="69ABD298" w14:textId="4F7227B0" w:rsidR="005A151E" w:rsidRDefault="005A151E" w:rsidP="005A151E">
      <w:pPr>
        <w:spacing w:after="160" w:line="259" w:lineRule="auto"/>
        <w:ind w:firstLine="0"/>
        <w:rPr>
          <w:b/>
          <w:bCs/>
        </w:rPr>
      </w:pPr>
    </w:p>
    <w:p w14:paraId="365B7EDA" w14:textId="3CF3A630" w:rsidR="004A425E" w:rsidRDefault="00F579D2" w:rsidP="006533D4">
      <w:pPr>
        <w:tabs>
          <w:tab w:val="left" w:pos="3432"/>
        </w:tabs>
        <w:rPr>
          <w:b/>
          <w:bCs/>
        </w:rPr>
      </w:pPr>
      <w:r>
        <w:rPr>
          <w:noProof/>
          <w:lang w:val="es-CO" w:eastAsia="es-CO"/>
        </w:rPr>
        <w:drawing>
          <wp:anchor distT="0" distB="0" distL="114300" distR="114300" simplePos="0" relativeHeight="251695104" behindDoc="0" locked="0" layoutInCell="1" allowOverlap="1" wp14:anchorId="7FADA8F1" wp14:editId="6A3B6723">
            <wp:simplePos x="0" y="0"/>
            <wp:positionH relativeFrom="margin">
              <wp:align>center</wp:align>
            </wp:positionH>
            <wp:positionV relativeFrom="margin">
              <wp:posOffset>6996430</wp:posOffset>
            </wp:positionV>
            <wp:extent cx="3987165" cy="1385513"/>
            <wp:effectExtent l="19050" t="19050" r="13335" b="2476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488" t="30496" r="1926" b="26516"/>
                    <a:stretch/>
                  </pic:blipFill>
                  <pic:spPr bwMode="auto">
                    <a:xfrm>
                      <a:off x="0" y="0"/>
                      <a:ext cx="3987165" cy="138551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5507CA6" w14:textId="55C0A9FB" w:rsidR="005A151E" w:rsidRDefault="005A151E" w:rsidP="006533D4">
      <w:pPr>
        <w:tabs>
          <w:tab w:val="left" w:pos="3432"/>
        </w:tabs>
        <w:rPr>
          <w:b/>
          <w:bCs/>
        </w:rPr>
      </w:pPr>
    </w:p>
    <w:p w14:paraId="4DD2D838" w14:textId="77777777" w:rsidR="00F579D2" w:rsidRDefault="00F579D2" w:rsidP="00F579D2">
      <w:pPr>
        <w:tabs>
          <w:tab w:val="left" w:pos="3432"/>
        </w:tabs>
        <w:ind w:firstLine="0"/>
        <w:rPr>
          <w:b/>
          <w:bCs/>
        </w:rPr>
      </w:pPr>
    </w:p>
    <w:p w14:paraId="4F598DA7" w14:textId="77777777" w:rsidR="00F579D2" w:rsidRDefault="00F579D2" w:rsidP="00F579D2">
      <w:pPr>
        <w:tabs>
          <w:tab w:val="left" w:pos="3432"/>
        </w:tabs>
        <w:ind w:firstLine="0"/>
        <w:rPr>
          <w:b/>
          <w:bCs/>
        </w:rPr>
      </w:pPr>
    </w:p>
    <w:p w14:paraId="04C69D77" w14:textId="77777777" w:rsidR="00F579D2" w:rsidRDefault="00F579D2" w:rsidP="006533D4">
      <w:pPr>
        <w:tabs>
          <w:tab w:val="left" w:pos="3432"/>
        </w:tabs>
        <w:rPr>
          <w:b/>
          <w:bCs/>
        </w:rPr>
      </w:pPr>
    </w:p>
    <w:p w14:paraId="08E170A8" w14:textId="087721FC" w:rsidR="00005617" w:rsidRDefault="00954032" w:rsidP="00D16159">
      <w:pPr>
        <w:pStyle w:val="Ttulo2"/>
      </w:pPr>
      <w:bookmarkStart w:id="15" w:name="_Toc169761073"/>
      <w:r w:rsidRPr="00D16159">
        <w:lastRenderedPageBreak/>
        <w:t>Descripción del Problem</w:t>
      </w:r>
      <w:r w:rsidR="00005617" w:rsidRPr="00D16159">
        <w:t>a</w:t>
      </w:r>
      <w:bookmarkEnd w:id="15"/>
    </w:p>
    <w:p w14:paraId="5D5F7751" w14:textId="77777777" w:rsidR="00D16159" w:rsidRPr="00D16159" w:rsidRDefault="00D16159" w:rsidP="00D16159"/>
    <w:p w14:paraId="2C2F411F" w14:textId="1ED8AAEB" w:rsidR="00005617" w:rsidRDefault="00005617" w:rsidP="00005617">
      <w:pPr>
        <w:pStyle w:val="Sinespaciado"/>
      </w:pPr>
      <w:r>
        <w:t>La falta de una plataforma centralizada para registrar y gestionar las consultas y problemas de los clientes provoca una dispersión de la información, dificultando el seguimiento y la resolución efectiva de incidencias. Esto puede resultar en una experiencia negativa para el cliente, quien debe repetir su problema en múltiples ocasiones a diferentes representantes de servicio.</w:t>
      </w:r>
    </w:p>
    <w:p w14:paraId="2BE20985" w14:textId="16C71349" w:rsidR="00005617" w:rsidRDefault="00005617" w:rsidP="00005617">
      <w:pPr>
        <w:pStyle w:val="Sinespaciado"/>
      </w:pPr>
      <w:r>
        <w:t>Los métodos tradicionales y manuales de gestión de consultas, como el uso de hojas de cálculo o correos electrónicos, son susceptibles a errores humanos. Estos errores pueden llevar a una clasificación incorrecta de la urgencia de los problemas, asignaciones inadecuadas de técnicos y</w:t>
      </w:r>
      <w:r w:rsidR="00966DA0">
        <w:t xml:space="preserve">, </w:t>
      </w:r>
      <w:r>
        <w:t>una resolución lenta y poco eficiente de los problemas reportados</w:t>
      </w:r>
      <w:r w:rsidR="00966DA0">
        <w:t>.</w:t>
      </w:r>
    </w:p>
    <w:p w14:paraId="19940331" w14:textId="77777777" w:rsidR="00005617" w:rsidRDefault="00005617" w:rsidP="00005617">
      <w:pPr>
        <w:pStyle w:val="Sinespaciado"/>
      </w:pPr>
      <w:r>
        <w:t>Sin un sistema automatizado que clasifique las incidencias por urgencia (Alta, Media, Baja), las empresas pueden encontrarse con dificultades para priorizar adecuadamente las solicitudes de soporte. Esto puede ocasionar que problemas críticos no sean atendidos con la prontitud necesaria, afectando gravemente la satisfacción del cliente y, en casos extremos, causando la pérdida de clientes.</w:t>
      </w:r>
    </w:p>
    <w:p w14:paraId="070C65D3" w14:textId="3811A92C" w:rsidR="00005617" w:rsidRDefault="00005617" w:rsidP="00966DA0">
      <w:pPr>
        <w:pStyle w:val="Sinespaciado"/>
      </w:pPr>
      <w:r>
        <w:t>La carencia de herramientas adecuadas para monitorear y evaluar el desempeño del equipo de soporte técnico impide a las empresas identificar áreas de mejora y garantizar que los recursos se utilicen de manera óptima</w:t>
      </w:r>
      <w:r w:rsidR="00966DA0">
        <w:t xml:space="preserve">, </w:t>
      </w:r>
      <w:r>
        <w:t>afecta</w:t>
      </w:r>
      <w:r w:rsidR="00966DA0">
        <w:t>ndo</w:t>
      </w:r>
      <w:r>
        <w:t xml:space="preserve"> la experiencia del cliente</w:t>
      </w:r>
      <w:r w:rsidR="00966DA0">
        <w:t xml:space="preserve"> y </w:t>
      </w:r>
      <w:r>
        <w:t>sobrecarga</w:t>
      </w:r>
      <w:r w:rsidR="00966DA0">
        <w:t>ndo</w:t>
      </w:r>
      <w:r>
        <w:t xml:space="preserve"> al personal de soporte. </w:t>
      </w:r>
    </w:p>
    <w:p w14:paraId="131B84B0" w14:textId="77777777" w:rsidR="00966DA0" w:rsidRDefault="00005617" w:rsidP="00966DA0">
      <w:pPr>
        <w:pStyle w:val="Sinespaciado"/>
      </w:pPr>
      <w:r>
        <w:t>En resumen, la problemática actual en la gestión de consultas y problemas técnicos en el sector tecnológico resalta la necesidad urgente de implementar un CRM especializado que centralice la información, automatice procesos, clasifique eficientemente las incidencias y proporcione visibilidad del desempeño del equipo de soporte. Este CRM no solo mejorará la eficiencia operativa, sino que también incrementará la satisfacción y fidelización del cliente en un entorno empresarial altamente competitivo.</w:t>
      </w:r>
    </w:p>
    <w:p w14:paraId="34F0D9CD" w14:textId="7E475F2F" w:rsidR="00954032" w:rsidRDefault="00954032" w:rsidP="00D16159">
      <w:pPr>
        <w:pStyle w:val="Ttulo2"/>
      </w:pPr>
      <w:bookmarkStart w:id="16" w:name="_Toc169761074"/>
      <w:r>
        <w:lastRenderedPageBreak/>
        <w:t>Requerimientos Funcionales</w:t>
      </w:r>
      <w:bookmarkEnd w:id="16"/>
    </w:p>
    <w:p w14:paraId="3F66682C" w14:textId="77777777" w:rsidR="0002652D" w:rsidRPr="0002652D" w:rsidRDefault="0002652D" w:rsidP="0002652D"/>
    <w:p w14:paraId="5B89A93C" w14:textId="77777777" w:rsidR="00BF134E" w:rsidRPr="0040039E" w:rsidRDefault="00BF134E" w:rsidP="00BF134E">
      <w:pPr>
        <w:numPr>
          <w:ilvl w:val="0"/>
          <w:numId w:val="1"/>
        </w:numPr>
        <w:spacing w:line="480" w:lineRule="auto"/>
        <w:rPr>
          <w:rFonts w:eastAsia="Times New Roman" w:cs="Times New Roman"/>
          <w:szCs w:val="24"/>
        </w:rPr>
      </w:pPr>
      <w:r>
        <w:rPr>
          <w:rFonts w:eastAsia="Times New Roman" w:cs="Times New Roman"/>
          <w:szCs w:val="24"/>
        </w:rPr>
        <w:t>El sistema debe permitir el registro de cuatro tipos de usuarios: administrador, empleado, técnico y cliente.</w:t>
      </w:r>
    </w:p>
    <w:p w14:paraId="4B2E5656"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acceso al sistema debe estar protegido por autenticación de usuarios.</w:t>
      </w:r>
    </w:p>
    <w:p w14:paraId="4BB2FE87"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CEO creará el administrador y debe poder cambiarle su estado (Activo/Inactivo).</w:t>
      </w:r>
    </w:p>
    <w:p w14:paraId="2CDB605A" w14:textId="77777777" w:rsidR="00BF134E" w:rsidRPr="00C6603E" w:rsidRDefault="00BF134E" w:rsidP="00BF134E">
      <w:pPr>
        <w:numPr>
          <w:ilvl w:val="0"/>
          <w:numId w:val="1"/>
        </w:numPr>
        <w:spacing w:line="480" w:lineRule="auto"/>
        <w:rPr>
          <w:rFonts w:eastAsia="Times New Roman" w:cs="Times New Roman"/>
          <w:szCs w:val="24"/>
        </w:rPr>
      </w:pPr>
      <w:r>
        <w:rPr>
          <w:rFonts w:eastAsia="Times New Roman" w:cs="Times New Roman"/>
          <w:szCs w:val="24"/>
        </w:rPr>
        <w:t>El CEO podrá crear licencias y al momento de crearlas, la fecha de vencimiento de la licencia deberá generarse de manera automática.</w:t>
      </w:r>
    </w:p>
    <w:p w14:paraId="770C3854" w14:textId="77777777" w:rsidR="00BF134E" w:rsidRPr="00D53799" w:rsidRDefault="00BF134E" w:rsidP="00BF134E">
      <w:pPr>
        <w:pStyle w:val="Sinespaciado"/>
        <w:numPr>
          <w:ilvl w:val="0"/>
          <w:numId w:val="1"/>
        </w:numPr>
        <w:rPr>
          <w:b/>
          <w:bCs/>
        </w:rPr>
      </w:pPr>
      <w:r>
        <w:rPr>
          <w:shd w:val="clear" w:color="auto" w:fill="FFFFFF"/>
        </w:rPr>
        <w:t>El administrador tendrá acceso a todo el CRUD del sistema.</w:t>
      </w:r>
    </w:p>
    <w:p w14:paraId="2AD9F457" w14:textId="77777777" w:rsidR="00BF134E" w:rsidRDefault="00BF134E" w:rsidP="00BF134E">
      <w:pPr>
        <w:pStyle w:val="Sinespaciado"/>
        <w:numPr>
          <w:ilvl w:val="0"/>
          <w:numId w:val="1"/>
        </w:numPr>
        <w:rPr>
          <w:shd w:val="clear" w:color="auto" w:fill="FFFFFF"/>
        </w:rPr>
      </w:pPr>
      <w:r>
        <w:rPr>
          <w:shd w:val="clear" w:color="auto" w:fill="FFFFFF"/>
        </w:rPr>
        <w:t>El administrador creará todos los usuarios restantes (Empleado, Técnico y Cliente) que tendrán acceso a la plataforma y e</w:t>
      </w:r>
      <w:r w:rsidRPr="006F28D6">
        <w:rPr>
          <w:shd w:val="clear" w:color="auto" w:fill="FFFFFF"/>
        </w:rPr>
        <w:t>nviará un correo cuando se hayan creado con los datos de acceso.</w:t>
      </w:r>
    </w:p>
    <w:p w14:paraId="067F70F8" w14:textId="77777777" w:rsidR="00BF134E" w:rsidRPr="0040039E" w:rsidRDefault="00BF134E" w:rsidP="00BF134E">
      <w:pPr>
        <w:numPr>
          <w:ilvl w:val="0"/>
          <w:numId w:val="1"/>
        </w:numPr>
        <w:spacing w:line="480" w:lineRule="auto"/>
        <w:rPr>
          <w:rFonts w:eastAsia="Times New Roman" w:cs="Times New Roman"/>
          <w:szCs w:val="24"/>
        </w:rPr>
      </w:pPr>
      <w:r>
        <w:rPr>
          <w:rFonts w:eastAsia="Times New Roman" w:cs="Times New Roman"/>
          <w:szCs w:val="24"/>
        </w:rPr>
        <w:t>Cada usuario debe tener un perfil con información básica como nombre, correo electrónico, dirección y pin.</w:t>
      </w:r>
    </w:p>
    <w:p w14:paraId="621D98E2" w14:textId="77777777" w:rsidR="00BF134E" w:rsidRDefault="00BF134E" w:rsidP="00BF134E">
      <w:pPr>
        <w:pStyle w:val="Sinespaciado"/>
        <w:numPr>
          <w:ilvl w:val="0"/>
          <w:numId w:val="1"/>
        </w:numPr>
      </w:pPr>
      <w:r w:rsidRPr="006F28D6">
        <w:t xml:space="preserve">Cada falla debe clasificarse y en caso que no se pueda solucionar se debe </w:t>
      </w:r>
      <w:r>
        <w:t xml:space="preserve">asignarle </w:t>
      </w:r>
      <w:r w:rsidRPr="006F28D6">
        <w:t>me</w:t>
      </w:r>
      <w:r>
        <w:t>diante un técnico.</w:t>
      </w:r>
    </w:p>
    <w:p w14:paraId="247EF82F" w14:textId="77777777" w:rsidR="00BF134E" w:rsidRDefault="00BF134E" w:rsidP="00BF134E">
      <w:pPr>
        <w:pStyle w:val="Sinespaciado"/>
        <w:numPr>
          <w:ilvl w:val="0"/>
          <w:numId w:val="1"/>
        </w:numPr>
      </w:pPr>
      <w:r>
        <w:t>Después de cinco minutos de inactividad cualquier usuario logueado automáticamente se le cerrara la sesión.</w:t>
      </w:r>
    </w:p>
    <w:p w14:paraId="3603F3FF"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 xml:space="preserve"> El sistema debe contar con la implementación de un código de barras.</w:t>
      </w:r>
    </w:p>
    <w:p w14:paraId="50B45E12"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administrador deberá ver toda la trazabilidad de un ticket (El usuario que lo atendió, la fecha, la hora y la descripción del mismo).</w:t>
      </w:r>
    </w:p>
    <w:p w14:paraId="1BDB0D55" w14:textId="786C98A1" w:rsidR="00966DA0" w:rsidRDefault="00BF134E" w:rsidP="00BF134E">
      <w:pPr>
        <w:numPr>
          <w:ilvl w:val="0"/>
          <w:numId w:val="1"/>
        </w:numPr>
        <w:spacing w:line="480" w:lineRule="auto"/>
        <w:rPr>
          <w:rFonts w:eastAsia="Times New Roman" w:cs="Times New Roman"/>
          <w:szCs w:val="24"/>
        </w:rPr>
      </w:pPr>
      <w:r>
        <w:rPr>
          <w:rFonts w:eastAsia="Times New Roman" w:cs="Times New Roman"/>
          <w:szCs w:val="24"/>
        </w:rPr>
        <w:t>Al técnico que se le asignó un ticket deberá insertar el pin del cliente que atendió para comprobar de que si hizo el trabajo correspondiente.</w:t>
      </w:r>
    </w:p>
    <w:p w14:paraId="636DC2BB" w14:textId="77777777" w:rsidR="006533D4" w:rsidRDefault="006533D4" w:rsidP="00954032">
      <w:pPr>
        <w:rPr>
          <w:rFonts w:eastAsia="Times New Roman" w:cs="Times New Roman"/>
          <w:szCs w:val="24"/>
        </w:rPr>
      </w:pPr>
    </w:p>
    <w:p w14:paraId="3B964671" w14:textId="77777777" w:rsidR="00D16159" w:rsidRDefault="00D16159" w:rsidP="00954032">
      <w:pPr>
        <w:rPr>
          <w:rFonts w:eastAsia="Times New Roman" w:cs="Times New Roman"/>
          <w:szCs w:val="24"/>
        </w:rPr>
      </w:pPr>
    </w:p>
    <w:p w14:paraId="4BFBDECD" w14:textId="77777777" w:rsidR="0002652D" w:rsidRDefault="0002652D" w:rsidP="00954032">
      <w:pPr>
        <w:rPr>
          <w:b/>
          <w:bCs/>
        </w:rPr>
      </w:pPr>
    </w:p>
    <w:p w14:paraId="7A5A3F7F" w14:textId="0F1943C8" w:rsidR="0002652D" w:rsidRPr="00D16159" w:rsidRDefault="00954032" w:rsidP="00D16159">
      <w:pPr>
        <w:pStyle w:val="Ttulo2"/>
      </w:pPr>
      <w:bookmarkStart w:id="17" w:name="_Toc169761075"/>
      <w:r>
        <w:lastRenderedPageBreak/>
        <w:t>Requerimientos no Funcionales</w:t>
      </w:r>
      <w:bookmarkEnd w:id="17"/>
    </w:p>
    <w:p w14:paraId="7A4C45C8" w14:textId="77777777" w:rsidR="006533D4" w:rsidRDefault="006533D4" w:rsidP="00954032">
      <w:pPr>
        <w:rPr>
          <w:b/>
          <w:bCs/>
        </w:rPr>
      </w:pPr>
    </w:p>
    <w:p w14:paraId="6537C072" w14:textId="77777777" w:rsidR="00BF134E" w:rsidRDefault="00BF134E" w:rsidP="00BF134E">
      <w:pPr>
        <w:pStyle w:val="Sinespaciado"/>
        <w:numPr>
          <w:ilvl w:val="0"/>
          <w:numId w:val="2"/>
        </w:numPr>
      </w:pPr>
      <w:r>
        <w:t>Documentación clara y accesible para usuarios y administradores.</w:t>
      </w:r>
    </w:p>
    <w:p w14:paraId="26DECFA0" w14:textId="77777777" w:rsidR="00BF134E" w:rsidRDefault="00BF134E" w:rsidP="00BF134E">
      <w:pPr>
        <w:pStyle w:val="Sinespaciado"/>
        <w:numPr>
          <w:ilvl w:val="0"/>
          <w:numId w:val="2"/>
        </w:numPr>
      </w:pPr>
      <w:r>
        <w:t>La interfaz debe reflejar colores y branding intuitivos para mantener la consistencia visual y fortalecer la identidad corporativa.</w:t>
      </w:r>
    </w:p>
    <w:p w14:paraId="4CCFEA6A" w14:textId="77777777" w:rsidR="00BF134E" w:rsidRPr="004A5491" w:rsidRDefault="00BF134E" w:rsidP="00BF134E">
      <w:pPr>
        <w:pStyle w:val="Sinespaciado"/>
        <w:numPr>
          <w:ilvl w:val="0"/>
          <w:numId w:val="2"/>
        </w:numPr>
      </w:pPr>
      <w:r>
        <w:t>Planes de recuperación ante desastres y copias de seguridad regulares para minimizar la pérdida de datos.</w:t>
      </w:r>
    </w:p>
    <w:p w14:paraId="5F60D4AD" w14:textId="77777777" w:rsidR="00BF134E" w:rsidRPr="004A5491" w:rsidRDefault="00BF134E" w:rsidP="00BF134E">
      <w:pPr>
        <w:pStyle w:val="Sinespaciado"/>
        <w:numPr>
          <w:ilvl w:val="0"/>
          <w:numId w:val="2"/>
        </w:numPr>
        <w:rPr>
          <w:b/>
          <w:bCs/>
        </w:rPr>
      </w:pPr>
      <w:r>
        <w:t>El sistema debe estar disponible el 99.9% del tiempo.</w:t>
      </w:r>
    </w:p>
    <w:p w14:paraId="20CBC778" w14:textId="77777777" w:rsidR="00BF134E" w:rsidRPr="004A5491" w:rsidRDefault="00BF134E" w:rsidP="00BF134E">
      <w:pPr>
        <w:pStyle w:val="Sinespaciado"/>
        <w:numPr>
          <w:ilvl w:val="0"/>
          <w:numId w:val="2"/>
        </w:numPr>
        <w:rPr>
          <w:b/>
          <w:bCs/>
        </w:rPr>
      </w:pPr>
      <w:r>
        <w:t>Debe ser compatible con múltiples navegadores (Chrome, Firefox, Safari, Edge)</w:t>
      </w:r>
    </w:p>
    <w:p w14:paraId="44AFF92C" w14:textId="77777777" w:rsidR="00BF134E" w:rsidRPr="004A5491" w:rsidRDefault="00BF134E" w:rsidP="00BF134E">
      <w:pPr>
        <w:pStyle w:val="Sinespaciado"/>
        <w:numPr>
          <w:ilvl w:val="0"/>
          <w:numId w:val="2"/>
        </w:numPr>
        <w:rPr>
          <w:b/>
          <w:bCs/>
        </w:rPr>
      </w:pPr>
      <w:r>
        <w:t>Debe ser compatible con múltiples dispositivos (Pc, Tablet, Celular)</w:t>
      </w:r>
    </w:p>
    <w:p w14:paraId="2DF6D7C4" w14:textId="77777777" w:rsidR="00BF134E" w:rsidRPr="00D53799" w:rsidRDefault="00BF134E" w:rsidP="00BF134E">
      <w:pPr>
        <w:pStyle w:val="Sinespaciado"/>
        <w:numPr>
          <w:ilvl w:val="0"/>
          <w:numId w:val="2"/>
        </w:numPr>
        <w:rPr>
          <w:b/>
          <w:bCs/>
        </w:rPr>
      </w:pPr>
      <w:r>
        <w:t>El software debe ser capaz de ser trasladado y ejecutado en diferentes entornos de TI, ya sea en servidores locales o en la nube, con mínima reconfiguración.</w:t>
      </w:r>
    </w:p>
    <w:p w14:paraId="71C03851" w14:textId="6634BDD7" w:rsidR="00BF134E" w:rsidRDefault="00BF134E" w:rsidP="00BF134E">
      <w:pPr>
        <w:pStyle w:val="Sinespaciado"/>
        <w:numPr>
          <w:ilvl w:val="0"/>
          <w:numId w:val="2"/>
        </w:numPr>
      </w:pPr>
      <w:r>
        <w:t xml:space="preserve">Las interfaces de todos los usuarios (Ceo, Administrador, Clientes, Técnicos) deben </w:t>
      </w:r>
      <w:r w:rsidR="0002652D">
        <w:t>de ser</w:t>
      </w:r>
      <w:r>
        <w:t xml:space="preserve"> intuitivas y fácil de usar, minimizando la curva de aprendizaje para los nuevos usuarios.</w:t>
      </w:r>
    </w:p>
    <w:p w14:paraId="763D6B84" w14:textId="77777777" w:rsidR="00BF134E" w:rsidRPr="00D53799" w:rsidRDefault="00BF134E" w:rsidP="00BF134E">
      <w:pPr>
        <w:pStyle w:val="Sinespaciado"/>
        <w:numPr>
          <w:ilvl w:val="0"/>
          <w:numId w:val="2"/>
        </w:numPr>
      </w:pPr>
      <w:r>
        <w:t>El sistema debe ser capaz de escalar tanto horizontal como verticalmente para soportar un aumento en el número de usuarios y solicitudes.</w:t>
      </w:r>
    </w:p>
    <w:p w14:paraId="2BE87D99" w14:textId="77777777" w:rsidR="006533D4" w:rsidRDefault="006533D4" w:rsidP="00954032">
      <w:pPr>
        <w:rPr>
          <w:b/>
          <w:bCs/>
        </w:rPr>
      </w:pPr>
    </w:p>
    <w:p w14:paraId="276B118E" w14:textId="77777777" w:rsidR="006533D4" w:rsidRDefault="006533D4" w:rsidP="00954032">
      <w:pPr>
        <w:rPr>
          <w:b/>
          <w:bCs/>
        </w:rPr>
      </w:pPr>
    </w:p>
    <w:p w14:paraId="324BFCB2" w14:textId="77777777" w:rsidR="006533D4" w:rsidRDefault="006533D4" w:rsidP="00954032">
      <w:pPr>
        <w:rPr>
          <w:b/>
          <w:bCs/>
        </w:rPr>
      </w:pPr>
    </w:p>
    <w:p w14:paraId="719BCA74" w14:textId="77777777" w:rsidR="006533D4" w:rsidRDefault="006533D4" w:rsidP="00954032">
      <w:pPr>
        <w:rPr>
          <w:b/>
          <w:bCs/>
        </w:rPr>
      </w:pPr>
    </w:p>
    <w:p w14:paraId="64CA19A6" w14:textId="77777777" w:rsidR="006533D4" w:rsidRDefault="006533D4" w:rsidP="00954032">
      <w:pPr>
        <w:rPr>
          <w:b/>
          <w:bCs/>
        </w:rPr>
      </w:pPr>
    </w:p>
    <w:p w14:paraId="115A2680" w14:textId="77777777" w:rsidR="006533D4" w:rsidRDefault="006533D4" w:rsidP="00954032">
      <w:pPr>
        <w:rPr>
          <w:b/>
          <w:bCs/>
        </w:rPr>
      </w:pPr>
    </w:p>
    <w:p w14:paraId="3A8F89A5" w14:textId="77777777" w:rsidR="006533D4" w:rsidRDefault="006533D4" w:rsidP="00954032">
      <w:pPr>
        <w:rPr>
          <w:b/>
          <w:bCs/>
        </w:rPr>
      </w:pPr>
    </w:p>
    <w:p w14:paraId="366C3777" w14:textId="77777777" w:rsidR="006533D4" w:rsidRDefault="006533D4" w:rsidP="00954032">
      <w:pPr>
        <w:rPr>
          <w:b/>
          <w:bCs/>
        </w:rPr>
      </w:pPr>
    </w:p>
    <w:p w14:paraId="2B8D888A" w14:textId="77777777" w:rsidR="006533D4" w:rsidRDefault="006533D4" w:rsidP="00954032">
      <w:pPr>
        <w:rPr>
          <w:b/>
          <w:bCs/>
        </w:rPr>
      </w:pPr>
    </w:p>
    <w:p w14:paraId="177EFA4E" w14:textId="77777777" w:rsidR="006533D4" w:rsidRDefault="006533D4" w:rsidP="00954032">
      <w:pPr>
        <w:rPr>
          <w:b/>
          <w:bCs/>
        </w:rPr>
      </w:pPr>
    </w:p>
    <w:p w14:paraId="4AA7AB18" w14:textId="77777777" w:rsidR="006533D4" w:rsidRDefault="006533D4" w:rsidP="00954032">
      <w:pPr>
        <w:rPr>
          <w:b/>
          <w:bCs/>
        </w:rPr>
      </w:pPr>
    </w:p>
    <w:p w14:paraId="5D75E669" w14:textId="77777777" w:rsidR="006533D4" w:rsidRDefault="006533D4" w:rsidP="00954032">
      <w:pPr>
        <w:rPr>
          <w:b/>
          <w:bCs/>
        </w:rPr>
      </w:pPr>
    </w:p>
    <w:p w14:paraId="3DDAD520" w14:textId="77777777" w:rsidR="006533D4" w:rsidRDefault="006533D4" w:rsidP="00954032">
      <w:pPr>
        <w:rPr>
          <w:b/>
          <w:bCs/>
        </w:rPr>
      </w:pPr>
    </w:p>
    <w:p w14:paraId="38BD1ECE" w14:textId="77777777" w:rsidR="00966DA0" w:rsidRDefault="00966DA0" w:rsidP="0002652D">
      <w:pPr>
        <w:ind w:firstLine="0"/>
        <w:rPr>
          <w:b/>
          <w:bCs/>
        </w:rPr>
      </w:pPr>
    </w:p>
    <w:p w14:paraId="60158468" w14:textId="77777777" w:rsidR="0002652D" w:rsidRDefault="0002652D" w:rsidP="0002652D">
      <w:pPr>
        <w:ind w:firstLine="0"/>
        <w:rPr>
          <w:b/>
          <w:bCs/>
        </w:rPr>
      </w:pPr>
    </w:p>
    <w:p w14:paraId="6964C93F" w14:textId="77777777" w:rsidR="006533D4" w:rsidRDefault="006533D4" w:rsidP="00954032">
      <w:pPr>
        <w:rPr>
          <w:b/>
          <w:bCs/>
        </w:rPr>
      </w:pPr>
    </w:p>
    <w:p w14:paraId="62E0CBED" w14:textId="77777777" w:rsidR="006533D4" w:rsidRDefault="006533D4" w:rsidP="00954032">
      <w:pPr>
        <w:rPr>
          <w:b/>
          <w:bCs/>
        </w:rPr>
      </w:pPr>
    </w:p>
    <w:p w14:paraId="35F84612" w14:textId="0273F49A" w:rsidR="00954032" w:rsidRPr="00D16159" w:rsidRDefault="00954032" w:rsidP="00D16159">
      <w:pPr>
        <w:pStyle w:val="Ttulo2"/>
      </w:pPr>
      <w:bookmarkStart w:id="18" w:name="_Toc169761076"/>
      <w:r w:rsidRPr="00D16159">
        <w:lastRenderedPageBreak/>
        <w:t>Diccionario de datos</w:t>
      </w:r>
      <w:bookmarkEnd w:id="18"/>
    </w:p>
    <w:p w14:paraId="2E8819AB" w14:textId="76CB2163" w:rsidR="00966DA0" w:rsidRDefault="00966DA0" w:rsidP="00F27F1C">
      <w:pPr>
        <w:ind w:firstLine="0"/>
        <w:rPr>
          <w:b/>
          <w:bCs/>
        </w:rPr>
      </w:pPr>
    </w:p>
    <w:p w14:paraId="1913DEF4" w14:textId="77E79549" w:rsidR="000B3249" w:rsidRDefault="00B4623F" w:rsidP="00F27F1C">
      <w:pPr>
        <w:pStyle w:val="Ttulo2"/>
      </w:pPr>
      <w:r>
        <w:tab/>
      </w:r>
      <w:r>
        <w:tab/>
      </w:r>
      <w:bookmarkStart w:id="19" w:name="_Toc169761077"/>
      <w:r>
        <w:t>Figura N°1</w:t>
      </w:r>
      <w:bookmarkEnd w:id="19"/>
    </w:p>
    <w:p w14:paraId="3507F454" w14:textId="7DE7125D" w:rsidR="00DF6AD7" w:rsidRDefault="00DF6AD7" w:rsidP="00954032">
      <w:pPr>
        <w:rPr>
          <w:b/>
          <w:bCs/>
        </w:rPr>
      </w:pPr>
    </w:p>
    <w:p w14:paraId="660BBE94" w14:textId="1CB01F72" w:rsidR="00B4623F" w:rsidRDefault="00B4623F" w:rsidP="00954032">
      <w:pPr>
        <w:rPr>
          <w:b/>
          <w:bCs/>
        </w:rPr>
      </w:pPr>
      <w:r>
        <w:rPr>
          <w:noProof/>
          <w:lang w:val="es-CO" w:eastAsia="es-CO"/>
        </w:rPr>
        <w:drawing>
          <wp:anchor distT="0" distB="0" distL="114300" distR="114300" simplePos="0" relativeHeight="251697152" behindDoc="0" locked="0" layoutInCell="1" allowOverlap="1" wp14:anchorId="315D53EF" wp14:editId="05296A30">
            <wp:simplePos x="0" y="0"/>
            <wp:positionH relativeFrom="margin">
              <wp:align>center</wp:align>
            </wp:positionH>
            <wp:positionV relativeFrom="margin">
              <wp:posOffset>901700</wp:posOffset>
            </wp:positionV>
            <wp:extent cx="2096135" cy="1830705"/>
            <wp:effectExtent l="19050" t="19050" r="18415" b="17145"/>
            <wp:wrapSquare wrapText="bothSides"/>
            <wp:docPr id="1084710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84" t="1783" r="78711" b="72874"/>
                    <a:stretch/>
                  </pic:blipFill>
                  <pic:spPr bwMode="auto">
                    <a:xfrm>
                      <a:off x="0" y="0"/>
                      <a:ext cx="2096135" cy="18307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148B7" w14:textId="77777777" w:rsidR="00B4623F" w:rsidRDefault="00B4623F" w:rsidP="00954032">
      <w:pPr>
        <w:rPr>
          <w:b/>
          <w:bCs/>
        </w:rPr>
      </w:pPr>
    </w:p>
    <w:p w14:paraId="0E80961F" w14:textId="77777777" w:rsidR="00B4623F" w:rsidRDefault="00B4623F" w:rsidP="00954032">
      <w:pPr>
        <w:rPr>
          <w:b/>
          <w:bCs/>
        </w:rPr>
      </w:pPr>
    </w:p>
    <w:p w14:paraId="3E652BE7" w14:textId="77777777" w:rsidR="00B4623F" w:rsidRDefault="00B4623F" w:rsidP="00954032">
      <w:pPr>
        <w:rPr>
          <w:b/>
          <w:bCs/>
        </w:rPr>
      </w:pPr>
    </w:p>
    <w:p w14:paraId="49E3E649" w14:textId="77777777" w:rsidR="00B4623F" w:rsidRDefault="00B4623F" w:rsidP="00954032">
      <w:pPr>
        <w:rPr>
          <w:b/>
          <w:bCs/>
        </w:rPr>
      </w:pPr>
    </w:p>
    <w:p w14:paraId="5BEB36E6" w14:textId="65FFA15F" w:rsidR="00B4623F" w:rsidRDefault="00B4623F" w:rsidP="00954032">
      <w:pPr>
        <w:rPr>
          <w:b/>
          <w:bCs/>
        </w:rPr>
      </w:pPr>
    </w:p>
    <w:p w14:paraId="2125219A" w14:textId="031C9CA3" w:rsidR="00B4623F" w:rsidRDefault="00B4623F" w:rsidP="00954032">
      <w:pPr>
        <w:rPr>
          <w:b/>
          <w:bCs/>
        </w:rPr>
      </w:pPr>
    </w:p>
    <w:p w14:paraId="58BC4BC8" w14:textId="79BA7156" w:rsidR="00B4623F" w:rsidRDefault="00B4623F" w:rsidP="00954032">
      <w:pPr>
        <w:rPr>
          <w:b/>
          <w:bCs/>
        </w:rPr>
      </w:pPr>
    </w:p>
    <w:p w14:paraId="78131230" w14:textId="77777777" w:rsidR="00B4623F" w:rsidRDefault="00B4623F" w:rsidP="00954032">
      <w:pPr>
        <w:rPr>
          <w:b/>
          <w:bCs/>
        </w:rPr>
      </w:pPr>
    </w:p>
    <w:p w14:paraId="36CE3950" w14:textId="65D31CA2" w:rsidR="00B4623F" w:rsidRDefault="00B4623F" w:rsidP="00954032">
      <w:pPr>
        <w:rPr>
          <w:b/>
          <w:bCs/>
        </w:rPr>
      </w:pPr>
    </w:p>
    <w:p w14:paraId="715AD5B3" w14:textId="2BC72869" w:rsidR="00B4623F" w:rsidRDefault="00B4623F" w:rsidP="00954032">
      <w:pPr>
        <w:rPr>
          <w:b/>
          <w:bCs/>
        </w:rPr>
      </w:pPr>
    </w:p>
    <w:p w14:paraId="3681C2F8" w14:textId="77777777" w:rsidR="00B4623F" w:rsidRDefault="00B4623F" w:rsidP="00E07EF3"/>
    <w:p w14:paraId="6C87D41E" w14:textId="703ADA97" w:rsidR="00E07EF3" w:rsidRDefault="00E07EF3" w:rsidP="00F27F1C">
      <w:pPr>
        <w:rPr>
          <w:i/>
          <w:iCs/>
        </w:rPr>
      </w:pPr>
      <w:r>
        <w:rPr>
          <w:b/>
          <w:bCs/>
          <w:i/>
          <w:iCs/>
        </w:rPr>
        <w:t>Reseña:</w:t>
      </w:r>
      <w:r w:rsidR="00B4623F" w:rsidRPr="00B4623F">
        <w:rPr>
          <w:i/>
          <w:iCs/>
        </w:rPr>
        <w:t xml:space="preserve"> </w:t>
      </w:r>
      <w:r>
        <w:rPr>
          <w:i/>
          <w:iCs/>
        </w:rPr>
        <w:t>Esta tabla es la encargada de almacenar todas las licencias otorgadas a las empresas, conteniendo detalles sobre el estado, el cliente, la fecha inicial y su fecha de vencimiento.</w:t>
      </w:r>
    </w:p>
    <w:p w14:paraId="11443E59" w14:textId="77777777" w:rsidR="00E07EF3" w:rsidRDefault="00E07EF3" w:rsidP="00E07EF3">
      <w:pPr>
        <w:ind w:firstLine="0"/>
        <w:rPr>
          <w:i/>
          <w:iCs/>
        </w:rPr>
      </w:pPr>
    </w:p>
    <w:p w14:paraId="041DE0B1" w14:textId="0A246DC8" w:rsidR="00E07EF3" w:rsidRPr="00B4623F" w:rsidRDefault="00E07EF3" w:rsidP="00F27F1C">
      <w:pPr>
        <w:pStyle w:val="Ttulo2"/>
        <w:rPr>
          <w:i/>
          <w:iCs/>
        </w:rPr>
      </w:pPr>
      <w:r>
        <w:rPr>
          <w:i/>
          <w:iCs/>
        </w:rPr>
        <w:tab/>
      </w:r>
      <w:r>
        <w:rPr>
          <w:i/>
          <w:iCs/>
        </w:rPr>
        <w:tab/>
      </w:r>
      <w:bookmarkStart w:id="20" w:name="_Toc169761078"/>
      <w:r>
        <w:t>Figura N°2</w:t>
      </w:r>
      <w:bookmarkEnd w:id="20"/>
    </w:p>
    <w:p w14:paraId="3D3691CA" w14:textId="07EC3875" w:rsidR="00B4623F" w:rsidRDefault="00B4623F" w:rsidP="00954032">
      <w:pPr>
        <w:rPr>
          <w:b/>
          <w:bCs/>
        </w:rPr>
      </w:pPr>
    </w:p>
    <w:p w14:paraId="65787852" w14:textId="317FD2E5" w:rsidR="00B4623F" w:rsidRDefault="00E07EF3" w:rsidP="00954032">
      <w:pPr>
        <w:rPr>
          <w:b/>
          <w:bCs/>
        </w:rPr>
      </w:pPr>
      <w:ins w:id="21" w:author="leydi carolina rangel reyes" w:date="2024-06-19T12:31:00Z">
        <w:r>
          <w:rPr>
            <w:noProof/>
            <w:lang w:val="es-CO" w:eastAsia="es-CO"/>
          </w:rPr>
          <w:drawing>
            <wp:anchor distT="0" distB="0" distL="114300" distR="114300" simplePos="0" relativeHeight="251708416" behindDoc="0" locked="0" layoutInCell="1" allowOverlap="1" wp14:anchorId="4D348E71" wp14:editId="0FCA5D22">
              <wp:simplePos x="0" y="0"/>
              <wp:positionH relativeFrom="margin">
                <wp:align>center</wp:align>
              </wp:positionH>
              <wp:positionV relativeFrom="margin">
                <wp:posOffset>4232910</wp:posOffset>
              </wp:positionV>
              <wp:extent cx="2169795" cy="1433195"/>
              <wp:effectExtent l="19050" t="19050" r="20955" b="14605"/>
              <wp:wrapSquare wrapText="bothSides"/>
              <wp:docPr id="9380240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3" t="26435" r="77050" b="50829"/>
                      <a:stretch/>
                    </pic:blipFill>
                    <pic:spPr bwMode="auto">
                      <a:xfrm>
                        <a:off x="0" y="0"/>
                        <a:ext cx="2169795" cy="14331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5A93E80" w14:textId="53EFCC5C" w:rsidR="00B4623F" w:rsidRDefault="00B4623F" w:rsidP="00954032">
      <w:pPr>
        <w:rPr>
          <w:b/>
          <w:bCs/>
        </w:rPr>
      </w:pPr>
    </w:p>
    <w:p w14:paraId="2EB9A416" w14:textId="7A6BFCF7" w:rsidR="00B4623F" w:rsidRDefault="00B4623F" w:rsidP="00954032">
      <w:pPr>
        <w:rPr>
          <w:b/>
          <w:bCs/>
        </w:rPr>
      </w:pPr>
    </w:p>
    <w:p w14:paraId="6F8BEFFB" w14:textId="6102EBA6" w:rsidR="00B4623F" w:rsidRDefault="00B4623F" w:rsidP="00954032">
      <w:pPr>
        <w:rPr>
          <w:b/>
          <w:bCs/>
        </w:rPr>
      </w:pPr>
    </w:p>
    <w:p w14:paraId="30EB4815" w14:textId="678AC4E2" w:rsidR="00B4623F" w:rsidRDefault="00B4623F" w:rsidP="00954032">
      <w:pPr>
        <w:rPr>
          <w:b/>
          <w:bCs/>
        </w:rPr>
      </w:pPr>
    </w:p>
    <w:p w14:paraId="20E90398" w14:textId="29FFA32D" w:rsidR="00B4623F" w:rsidRDefault="00B4623F" w:rsidP="00954032">
      <w:pPr>
        <w:rPr>
          <w:b/>
          <w:bCs/>
        </w:rPr>
      </w:pPr>
    </w:p>
    <w:p w14:paraId="562BCD04" w14:textId="74FBFB52" w:rsidR="00B4623F" w:rsidRDefault="00B4623F" w:rsidP="00954032">
      <w:pPr>
        <w:rPr>
          <w:b/>
          <w:bCs/>
        </w:rPr>
      </w:pPr>
    </w:p>
    <w:p w14:paraId="0D4B2903" w14:textId="77777777" w:rsidR="00B4623F" w:rsidRDefault="00B4623F" w:rsidP="00E07EF3">
      <w:pPr>
        <w:ind w:firstLine="0"/>
        <w:rPr>
          <w:b/>
          <w:bCs/>
        </w:rPr>
      </w:pPr>
    </w:p>
    <w:p w14:paraId="436B6509" w14:textId="77777777" w:rsidR="00E07EF3" w:rsidRDefault="00E07EF3" w:rsidP="00E07EF3">
      <w:pPr>
        <w:ind w:firstLine="0"/>
        <w:rPr>
          <w:b/>
          <w:bCs/>
        </w:rPr>
      </w:pPr>
    </w:p>
    <w:p w14:paraId="69FD4701" w14:textId="7E0921E9" w:rsidR="00B4623F" w:rsidRDefault="00B4623F" w:rsidP="00954032">
      <w:pPr>
        <w:rPr>
          <w:b/>
          <w:bCs/>
        </w:rPr>
      </w:pPr>
    </w:p>
    <w:p w14:paraId="2111D122" w14:textId="2A897357" w:rsidR="00E07EF3" w:rsidRDefault="00E07EF3" w:rsidP="00BF1972">
      <w:pPr>
        <w:rPr>
          <w:i/>
          <w:iCs/>
        </w:rPr>
      </w:pPr>
      <w:r>
        <w:rPr>
          <w:b/>
          <w:bCs/>
          <w:i/>
          <w:iCs/>
        </w:rPr>
        <w:t>Reseña:</w:t>
      </w:r>
      <w:r w:rsidRPr="00B4623F">
        <w:rPr>
          <w:i/>
          <w:iCs/>
        </w:rPr>
        <w:t xml:space="preserve"> </w:t>
      </w:r>
      <w:r>
        <w:rPr>
          <w:i/>
          <w:iCs/>
        </w:rPr>
        <w:t>Esta tabla es la encargada de almacenar todas las empresas clientes que utilizaran el software y las cuales se le crearan una licencia, almacenando información básica sobre la misma.</w:t>
      </w:r>
    </w:p>
    <w:p w14:paraId="73F35828" w14:textId="77777777" w:rsidR="00BF1972" w:rsidRDefault="00BF1972" w:rsidP="00BF1972">
      <w:pPr>
        <w:rPr>
          <w:i/>
          <w:iCs/>
        </w:rPr>
      </w:pPr>
    </w:p>
    <w:p w14:paraId="1D5555D7" w14:textId="77777777" w:rsidR="00BF1972" w:rsidRPr="00BF1972" w:rsidRDefault="00BF1972" w:rsidP="00BF1972">
      <w:pPr>
        <w:rPr>
          <w:i/>
          <w:iCs/>
        </w:rPr>
      </w:pPr>
    </w:p>
    <w:p w14:paraId="48C10E7A" w14:textId="240957EE" w:rsidR="00E07EF3" w:rsidRDefault="00E07EF3" w:rsidP="00F27F1C">
      <w:pPr>
        <w:pStyle w:val="Ttulo2"/>
        <w:ind w:left="708" w:firstLine="708"/>
      </w:pPr>
      <w:bookmarkStart w:id="22" w:name="_Toc169761079"/>
      <w:r>
        <w:t>Figura N°3</w:t>
      </w:r>
      <w:bookmarkEnd w:id="22"/>
    </w:p>
    <w:p w14:paraId="3B4F96F4" w14:textId="4A293A62" w:rsidR="00B4623F" w:rsidRDefault="00B4623F" w:rsidP="00954032">
      <w:pPr>
        <w:rPr>
          <w:b/>
          <w:bCs/>
        </w:rPr>
      </w:pPr>
    </w:p>
    <w:p w14:paraId="0E7CAEB2" w14:textId="094DA9C6" w:rsidR="00B4623F" w:rsidRDefault="00E07EF3" w:rsidP="00954032">
      <w:pPr>
        <w:rPr>
          <w:b/>
          <w:bCs/>
        </w:rPr>
      </w:pPr>
      <w:ins w:id="23" w:author="leydi carolina rangel reyes" w:date="2024-06-19T12:31:00Z">
        <w:r>
          <w:rPr>
            <w:noProof/>
            <w:lang w:val="es-CO" w:eastAsia="es-CO"/>
          </w:rPr>
          <w:drawing>
            <wp:anchor distT="0" distB="0" distL="114300" distR="114300" simplePos="0" relativeHeight="251710464" behindDoc="0" locked="0" layoutInCell="1" allowOverlap="1" wp14:anchorId="6F00A5CE" wp14:editId="0376BAD2">
              <wp:simplePos x="0" y="0"/>
              <wp:positionH relativeFrom="margin">
                <wp:align>center</wp:align>
              </wp:positionH>
              <wp:positionV relativeFrom="margin">
                <wp:posOffset>7247626</wp:posOffset>
              </wp:positionV>
              <wp:extent cx="2476500" cy="1116330"/>
              <wp:effectExtent l="19050" t="19050" r="19050" b="26670"/>
              <wp:wrapSquare wrapText="bothSides"/>
              <wp:docPr id="8100169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50" t="48591" r="79320" b="39093"/>
                      <a:stretch/>
                    </pic:blipFill>
                    <pic:spPr bwMode="auto">
                      <a:xfrm>
                        <a:off x="0" y="0"/>
                        <a:ext cx="2476500" cy="11163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07063F1" w14:textId="7F44B12B" w:rsidR="00B4623F" w:rsidRDefault="00B4623F" w:rsidP="00954032">
      <w:pPr>
        <w:rPr>
          <w:b/>
          <w:bCs/>
        </w:rPr>
      </w:pPr>
    </w:p>
    <w:p w14:paraId="794704A9" w14:textId="0BAAC9C9" w:rsidR="00B4623F" w:rsidRDefault="00B4623F" w:rsidP="00954032">
      <w:pPr>
        <w:rPr>
          <w:b/>
          <w:bCs/>
        </w:rPr>
      </w:pPr>
    </w:p>
    <w:p w14:paraId="495D5E3F" w14:textId="76077106" w:rsidR="00B4623F" w:rsidRDefault="00B4623F" w:rsidP="00954032">
      <w:pPr>
        <w:rPr>
          <w:b/>
          <w:bCs/>
        </w:rPr>
      </w:pPr>
    </w:p>
    <w:p w14:paraId="6A4BD440" w14:textId="690C07E0" w:rsidR="00B4623F" w:rsidRDefault="00B4623F" w:rsidP="00954032">
      <w:pPr>
        <w:rPr>
          <w:b/>
          <w:bCs/>
        </w:rPr>
      </w:pPr>
    </w:p>
    <w:p w14:paraId="6885B16D" w14:textId="77777777" w:rsidR="00B4623F" w:rsidRDefault="00B4623F" w:rsidP="00954032">
      <w:pPr>
        <w:rPr>
          <w:b/>
          <w:bCs/>
        </w:rPr>
      </w:pPr>
    </w:p>
    <w:p w14:paraId="6DE7B03E" w14:textId="77777777" w:rsidR="00E07EF3" w:rsidRDefault="00E07EF3" w:rsidP="00E07EF3">
      <w:pPr>
        <w:rPr>
          <w:b/>
          <w:bCs/>
          <w:i/>
          <w:iCs/>
        </w:rPr>
      </w:pPr>
    </w:p>
    <w:p w14:paraId="39D8B060" w14:textId="77777777" w:rsidR="00E07EF3" w:rsidRDefault="00E07EF3" w:rsidP="00E07EF3">
      <w:pPr>
        <w:rPr>
          <w:b/>
          <w:bCs/>
          <w:i/>
          <w:iCs/>
        </w:rPr>
      </w:pPr>
    </w:p>
    <w:p w14:paraId="0892A885" w14:textId="02B228A5" w:rsidR="00B4623F" w:rsidRDefault="00E07EF3" w:rsidP="000C1F99">
      <w:pPr>
        <w:rPr>
          <w:i/>
          <w:iCs/>
        </w:rPr>
      </w:pPr>
      <w:r>
        <w:rPr>
          <w:b/>
          <w:bCs/>
          <w:i/>
          <w:iCs/>
        </w:rPr>
        <w:t>Reseña:</w:t>
      </w:r>
      <w:r w:rsidRPr="00B4623F">
        <w:rPr>
          <w:i/>
          <w:iCs/>
        </w:rPr>
        <w:t xml:space="preserve"> </w:t>
      </w:r>
      <w:r>
        <w:rPr>
          <w:i/>
          <w:iCs/>
        </w:rPr>
        <w:t>Esta tabla es la encargada de almacenar los roles del software.</w:t>
      </w:r>
    </w:p>
    <w:p w14:paraId="12DDED73" w14:textId="1821BE68" w:rsidR="000C1F99" w:rsidRDefault="000C1F99" w:rsidP="00F27F1C">
      <w:pPr>
        <w:pStyle w:val="Ttulo2"/>
        <w:ind w:left="708" w:firstLine="708"/>
      </w:pPr>
      <w:bookmarkStart w:id="24" w:name="_Toc169761080"/>
      <w:r>
        <w:lastRenderedPageBreak/>
        <w:t>Figura N°4</w:t>
      </w:r>
      <w:bookmarkEnd w:id="24"/>
    </w:p>
    <w:p w14:paraId="04C84A7A" w14:textId="77777777" w:rsidR="000C1F99" w:rsidRPr="000C1F99" w:rsidRDefault="000C1F99" w:rsidP="000C1F99">
      <w:pPr>
        <w:rPr>
          <w:i/>
          <w:iCs/>
        </w:rPr>
      </w:pPr>
    </w:p>
    <w:p w14:paraId="296F8785" w14:textId="29C3FA0B" w:rsidR="00B4623F" w:rsidRDefault="00F27F1C" w:rsidP="00954032">
      <w:pPr>
        <w:rPr>
          <w:b/>
          <w:bCs/>
        </w:rPr>
      </w:pPr>
      <w:ins w:id="25" w:author="leydi carolina rangel reyes" w:date="2024-06-19T12:31:00Z">
        <w:r>
          <w:rPr>
            <w:noProof/>
            <w:lang w:val="es-CO" w:eastAsia="es-CO"/>
          </w:rPr>
          <w:drawing>
            <wp:anchor distT="0" distB="0" distL="114300" distR="114300" simplePos="0" relativeHeight="251712512" behindDoc="0" locked="0" layoutInCell="1" allowOverlap="1" wp14:anchorId="09825386" wp14:editId="767D6F66">
              <wp:simplePos x="0" y="0"/>
              <wp:positionH relativeFrom="margin">
                <wp:align>center</wp:align>
              </wp:positionH>
              <wp:positionV relativeFrom="margin">
                <wp:posOffset>471863</wp:posOffset>
              </wp:positionV>
              <wp:extent cx="1852295" cy="2364740"/>
              <wp:effectExtent l="19050" t="19050" r="14605" b="16510"/>
              <wp:wrapSquare wrapText="bothSides"/>
              <wp:docPr id="8006891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55" t="60951" r="79505" b="2409"/>
                      <a:stretch/>
                    </pic:blipFill>
                    <pic:spPr bwMode="auto">
                      <a:xfrm>
                        <a:off x="0" y="0"/>
                        <a:ext cx="1852295" cy="23647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9E20E7B" w14:textId="777A4C09" w:rsidR="00B4623F" w:rsidRDefault="00B4623F" w:rsidP="00954032">
      <w:pPr>
        <w:rPr>
          <w:b/>
          <w:bCs/>
        </w:rPr>
      </w:pPr>
    </w:p>
    <w:p w14:paraId="14DE36E3" w14:textId="36BEFF11" w:rsidR="00B4623F" w:rsidRDefault="00B4623F" w:rsidP="00954032">
      <w:pPr>
        <w:rPr>
          <w:b/>
          <w:bCs/>
        </w:rPr>
      </w:pPr>
    </w:p>
    <w:p w14:paraId="258FC5E1" w14:textId="7E4AF9BC" w:rsidR="00B4623F" w:rsidRDefault="00B4623F" w:rsidP="00954032">
      <w:pPr>
        <w:rPr>
          <w:b/>
          <w:bCs/>
        </w:rPr>
      </w:pPr>
    </w:p>
    <w:p w14:paraId="7E6B4186" w14:textId="02EE2C89" w:rsidR="00B4623F" w:rsidRDefault="00B4623F" w:rsidP="00954032">
      <w:pPr>
        <w:rPr>
          <w:b/>
          <w:bCs/>
        </w:rPr>
      </w:pPr>
    </w:p>
    <w:p w14:paraId="510769B5" w14:textId="77777777" w:rsidR="00B4623F" w:rsidRDefault="00B4623F" w:rsidP="00954032">
      <w:pPr>
        <w:rPr>
          <w:b/>
          <w:bCs/>
        </w:rPr>
      </w:pPr>
    </w:p>
    <w:p w14:paraId="5787ECC9" w14:textId="755F4723" w:rsidR="00B4623F" w:rsidRDefault="00B4623F" w:rsidP="00954032">
      <w:pPr>
        <w:rPr>
          <w:b/>
          <w:bCs/>
        </w:rPr>
      </w:pPr>
    </w:p>
    <w:p w14:paraId="53CA6542" w14:textId="6DB440EC" w:rsidR="00B4623F" w:rsidRDefault="00B4623F" w:rsidP="00954032">
      <w:pPr>
        <w:rPr>
          <w:b/>
          <w:bCs/>
        </w:rPr>
      </w:pPr>
    </w:p>
    <w:p w14:paraId="6386FEA4" w14:textId="0835D982" w:rsidR="00B4623F" w:rsidRDefault="00B4623F" w:rsidP="00954032">
      <w:pPr>
        <w:rPr>
          <w:b/>
          <w:bCs/>
        </w:rPr>
      </w:pPr>
    </w:p>
    <w:p w14:paraId="4504FF24" w14:textId="0DC2AF23" w:rsidR="00DF6AD7" w:rsidRDefault="00DF6AD7" w:rsidP="00954032">
      <w:pPr>
        <w:rPr>
          <w:b/>
          <w:bCs/>
        </w:rPr>
      </w:pPr>
    </w:p>
    <w:p w14:paraId="5AE3333C" w14:textId="281CBA0A" w:rsidR="00E07EF3" w:rsidRDefault="00E07EF3" w:rsidP="00954032">
      <w:pPr>
        <w:rPr>
          <w:b/>
          <w:bCs/>
        </w:rPr>
      </w:pPr>
    </w:p>
    <w:p w14:paraId="562AE355" w14:textId="097636D2" w:rsidR="00E07EF3" w:rsidRDefault="00E07EF3" w:rsidP="00954032">
      <w:pPr>
        <w:rPr>
          <w:b/>
          <w:bCs/>
        </w:rPr>
      </w:pPr>
    </w:p>
    <w:p w14:paraId="72002F37" w14:textId="1B3C883F" w:rsidR="00E07EF3" w:rsidRDefault="00E07EF3" w:rsidP="00954032">
      <w:pPr>
        <w:rPr>
          <w:b/>
          <w:bCs/>
        </w:rPr>
      </w:pPr>
    </w:p>
    <w:p w14:paraId="46B3C2BF" w14:textId="44D31B78" w:rsidR="00E07EF3" w:rsidRDefault="000C1F99" w:rsidP="00F27F1C">
      <w:pPr>
        <w:tabs>
          <w:tab w:val="left" w:pos="6886"/>
        </w:tabs>
        <w:ind w:firstLine="0"/>
        <w:rPr>
          <w:b/>
          <w:bCs/>
        </w:rPr>
      </w:pPr>
      <w:r>
        <w:rPr>
          <w:b/>
          <w:bCs/>
        </w:rPr>
        <w:tab/>
      </w:r>
    </w:p>
    <w:p w14:paraId="1699BF58" w14:textId="7E435E6F" w:rsidR="00E07EF3" w:rsidRDefault="00E07EF3" w:rsidP="00954032">
      <w:pPr>
        <w:rPr>
          <w:b/>
          <w:bCs/>
        </w:rPr>
      </w:pPr>
    </w:p>
    <w:p w14:paraId="5331142C" w14:textId="2FAC44FE" w:rsidR="00BF1972" w:rsidRDefault="000C1F99" w:rsidP="00F27F1C">
      <w:pPr>
        <w:rPr>
          <w:i/>
          <w:iCs/>
        </w:rPr>
      </w:pPr>
      <w:r>
        <w:rPr>
          <w:b/>
          <w:bCs/>
          <w:i/>
          <w:iCs/>
        </w:rPr>
        <w:t>Reseña:</w:t>
      </w:r>
      <w:r w:rsidRPr="00B4623F">
        <w:rPr>
          <w:i/>
          <w:iCs/>
        </w:rPr>
        <w:t xml:space="preserve"> </w:t>
      </w:r>
      <w:r>
        <w:rPr>
          <w:i/>
          <w:iCs/>
        </w:rPr>
        <w:t xml:space="preserve">Esta tabla </w:t>
      </w:r>
      <w:r w:rsidR="00BF1972">
        <w:rPr>
          <w:i/>
          <w:iCs/>
        </w:rPr>
        <w:t>almacena información relacionada con los usuarios del sistema, conteniendo detalles sobre su identidad, rol, empresa a la cual pertenece y estado en el sistema.</w:t>
      </w:r>
    </w:p>
    <w:p w14:paraId="4D0194D1" w14:textId="77777777" w:rsidR="00BF1972" w:rsidRPr="00BF1972" w:rsidRDefault="00BF1972" w:rsidP="00BF1972">
      <w:pPr>
        <w:rPr>
          <w:i/>
          <w:iCs/>
        </w:rPr>
      </w:pPr>
    </w:p>
    <w:p w14:paraId="437CCD96" w14:textId="1CFF09CC" w:rsidR="00BF1972" w:rsidRDefault="00BF1972" w:rsidP="00F27F1C">
      <w:pPr>
        <w:pStyle w:val="Ttulo2"/>
        <w:ind w:left="708" w:firstLine="708"/>
      </w:pPr>
      <w:bookmarkStart w:id="26" w:name="_Toc169761081"/>
      <w:r>
        <w:t>Figura N°5</w:t>
      </w:r>
      <w:bookmarkEnd w:id="26"/>
    </w:p>
    <w:p w14:paraId="1EF86488" w14:textId="276A9EAC" w:rsidR="00E07EF3" w:rsidRDefault="00F27F1C" w:rsidP="00954032">
      <w:pPr>
        <w:rPr>
          <w:b/>
          <w:bCs/>
        </w:rPr>
      </w:pPr>
      <w:ins w:id="27" w:author="leydi carolina rangel reyes" w:date="2024-06-19T12:55:00Z">
        <w:r>
          <w:rPr>
            <w:noProof/>
            <w:lang w:val="es-CO" w:eastAsia="es-CO"/>
          </w:rPr>
          <w:drawing>
            <wp:anchor distT="0" distB="0" distL="114300" distR="114300" simplePos="0" relativeHeight="251714560" behindDoc="0" locked="0" layoutInCell="1" allowOverlap="1" wp14:anchorId="529DBCA1" wp14:editId="1E4745D3">
              <wp:simplePos x="0" y="0"/>
              <wp:positionH relativeFrom="margin">
                <wp:align>center</wp:align>
              </wp:positionH>
              <wp:positionV relativeFrom="margin">
                <wp:posOffset>4175067</wp:posOffset>
              </wp:positionV>
              <wp:extent cx="2321560" cy="863600"/>
              <wp:effectExtent l="19050" t="19050" r="21590" b="12700"/>
              <wp:wrapSquare wrapText="bothSides"/>
              <wp:docPr id="8257024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582" t="2654" r="38676" b="85614"/>
                      <a:stretch/>
                    </pic:blipFill>
                    <pic:spPr bwMode="auto">
                      <a:xfrm>
                        <a:off x="0" y="0"/>
                        <a:ext cx="2321560" cy="863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DA97BEA" w14:textId="650FBA4A" w:rsidR="00E07EF3" w:rsidRDefault="00E07EF3" w:rsidP="00954032">
      <w:pPr>
        <w:rPr>
          <w:b/>
          <w:bCs/>
        </w:rPr>
      </w:pPr>
    </w:p>
    <w:p w14:paraId="53E4D186" w14:textId="7B772439" w:rsidR="00E07EF3" w:rsidRDefault="00E07EF3" w:rsidP="00954032">
      <w:pPr>
        <w:rPr>
          <w:b/>
          <w:bCs/>
        </w:rPr>
      </w:pPr>
    </w:p>
    <w:p w14:paraId="18A7A93A" w14:textId="2EBF29FA" w:rsidR="00E07EF3" w:rsidRDefault="00E07EF3" w:rsidP="00954032">
      <w:pPr>
        <w:rPr>
          <w:b/>
          <w:bCs/>
        </w:rPr>
      </w:pPr>
    </w:p>
    <w:p w14:paraId="5CB9E867" w14:textId="40F0B81A" w:rsidR="00E07EF3" w:rsidRDefault="00E07EF3" w:rsidP="00954032">
      <w:pPr>
        <w:rPr>
          <w:b/>
          <w:bCs/>
        </w:rPr>
      </w:pPr>
    </w:p>
    <w:p w14:paraId="66DF77DC" w14:textId="3CB53778" w:rsidR="00E07EF3" w:rsidRDefault="00E07EF3" w:rsidP="00BF1972">
      <w:pPr>
        <w:ind w:firstLine="0"/>
        <w:rPr>
          <w:b/>
          <w:bCs/>
        </w:rPr>
      </w:pPr>
    </w:p>
    <w:p w14:paraId="23461B7A" w14:textId="73ACEB54" w:rsidR="00E07EF3" w:rsidRDefault="00E07EF3" w:rsidP="00954032">
      <w:pPr>
        <w:rPr>
          <w:b/>
          <w:bCs/>
        </w:rPr>
      </w:pPr>
    </w:p>
    <w:p w14:paraId="2D29466A" w14:textId="7EDF9AD0" w:rsidR="00E07EF3" w:rsidRDefault="00BF1972" w:rsidP="00F27F1C">
      <w:pPr>
        <w:rPr>
          <w:i/>
          <w:iCs/>
        </w:rPr>
      </w:pPr>
      <w:r>
        <w:rPr>
          <w:b/>
          <w:bCs/>
          <w:i/>
          <w:iCs/>
        </w:rPr>
        <w:t>Reseña:</w:t>
      </w:r>
      <w:r w:rsidRPr="00B4623F">
        <w:rPr>
          <w:i/>
          <w:iCs/>
        </w:rPr>
        <w:t xml:space="preserve"> </w:t>
      </w:r>
      <w:r>
        <w:rPr>
          <w:i/>
          <w:iCs/>
        </w:rPr>
        <w:t>Esta tabla es la encargada de almacenar los tipos de categoría que tienen los daños, ya sea, hardware o software.</w:t>
      </w:r>
    </w:p>
    <w:p w14:paraId="79770A27" w14:textId="77777777" w:rsidR="00F27F1C" w:rsidRPr="00F27F1C" w:rsidRDefault="00F27F1C" w:rsidP="00F27F1C">
      <w:pPr>
        <w:rPr>
          <w:i/>
          <w:iCs/>
        </w:rPr>
      </w:pPr>
    </w:p>
    <w:p w14:paraId="5CCE14F0" w14:textId="1333A6ED" w:rsidR="00E07EF3" w:rsidRDefault="00E07EF3" w:rsidP="00954032">
      <w:pPr>
        <w:rPr>
          <w:b/>
          <w:bCs/>
        </w:rPr>
      </w:pPr>
    </w:p>
    <w:p w14:paraId="6B478DB1" w14:textId="7D06B9DA" w:rsidR="00BF1972" w:rsidRDefault="00BF1972" w:rsidP="00F27F1C">
      <w:pPr>
        <w:pStyle w:val="Ttulo2"/>
        <w:ind w:left="708" w:firstLine="708"/>
      </w:pPr>
      <w:bookmarkStart w:id="28" w:name="_Toc169761082"/>
      <w:r>
        <w:t>Figura N°6</w:t>
      </w:r>
      <w:bookmarkEnd w:id="28"/>
    </w:p>
    <w:p w14:paraId="2D219405" w14:textId="0614CBA5" w:rsidR="00E07EF3" w:rsidRDefault="00F27F1C" w:rsidP="00954032">
      <w:pPr>
        <w:rPr>
          <w:b/>
          <w:bCs/>
        </w:rPr>
      </w:pPr>
      <w:ins w:id="29" w:author="leydi carolina rangel reyes" w:date="2024-06-19T12:55:00Z">
        <w:r>
          <w:rPr>
            <w:noProof/>
            <w:lang w:val="es-CO" w:eastAsia="es-CO"/>
          </w:rPr>
          <w:drawing>
            <wp:anchor distT="0" distB="0" distL="114300" distR="114300" simplePos="0" relativeHeight="251716608" behindDoc="0" locked="0" layoutInCell="1" allowOverlap="1" wp14:anchorId="61BD4607" wp14:editId="7A866D3B">
              <wp:simplePos x="0" y="0"/>
              <wp:positionH relativeFrom="margin">
                <wp:align>center</wp:align>
              </wp:positionH>
              <wp:positionV relativeFrom="margin">
                <wp:posOffset>6300585</wp:posOffset>
              </wp:positionV>
              <wp:extent cx="1906905" cy="1720850"/>
              <wp:effectExtent l="19050" t="19050" r="17145" b="12700"/>
              <wp:wrapSquare wrapText="bothSides"/>
              <wp:docPr id="764459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813" t="16700" r="38041" b="52887"/>
                      <a:stretch/>
                    </pic:blipFill>
                    <pic:spPr bwMode="auto">
                      <a:xfrm>
                        <a:off x="0" y="0"/>
                        <a:ext cx="1906905" cy="17208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A0EC077" w14:textId="15410586" w:rsidR="00E07EF3" w:rsidRDefault="00E07EF3" w:rsidP="00BF1972">
      <w:pPr>
        <w:jc w:val="center"/>
        <w:rPr>
          <w:b/>
          <w:bCs/>
        </w:rPr>
      </w:pPr>
    </w:p>
    <w:p w14:paraId="6176B25E" w14:textId="79F51134" w:rsidR="00BF1972" w:rsidRDefault="00BF1972" w:rsidP="00BF1972">
      <w:pPr>
        <w:jc w:val="center"/>
        <w:rPr>
          <w:b/>
          <w:bCs/>
        </w:rPr>
      </w:pPr>
    </w:p>
    <w:p w14:paraId="6DA05C13" w14:textId="099EAB1E" w:rsidR="00BF1972" w:rsidRDefault="00BF1972" w:rsidP="00BF1972">
      <w:pPr>
        <w:jc w:val="center"/>
        <w:rPr>
          <w:b/>
          <w:bCs/>
        </w:rPr>
      </w:pPr>
    </w:p>
    <w:p w14:paraId="614517F0" w14:textId="77777777" w:rsidR="00BF1972" w:rsidRDefault="00BF1972" w:rsidP="00BF1972">
      <w:pPr>
        <w:jc w:val="center"/>
        <w:rPr>
          <w:b/>
          <w:bCs/>
        </w:rPr>
      </w:pPr>
    </w:p>
    <w:p w14:paraId="482BD622" w14:textId="21A24F4A" w:rsidR="00BF1972" w:rsidRDefault="00BF1972" w:rsidP="00BF1972">
      <w:pPr>
        <w:jc w:val="center"/>
        <w:rPr>
          <w:b/>
          <w:bCs/>
        </w:rPr>
      </w:pPr>
    </w:p>
    <w:p w14:paraId="16A19AFB" w14:textId="4B4AB9BF" w:rsidR="00E07EF3" w:rsidRDefault="00E07EF3" w:rsidP="00954032">
      <w:pPr>
        <w:rPr>
          <w:b/>
          <w:bCs/>
        </w:rPr>
      </w:pPr>
    </w:p>
    <w:p w14:paraId="6F794CB3" w14:textId="21C96580" w:rsidR="00E07EF3" w:rsidRDefault="00E07EF3" w:rsidP="00954032">
      <w:pPr>
        <w:rPr>
          <w:b/>
          <w:bCs/>
        </w:rPr>
      </w:pPr>
    </w:p>
    <w:p w14:paraId="27B10DC5" w14:textId="0EBF0B7B" w:rsidR="00E07EF3" w:rsidRDefault="00E07EF3" w:rsidP="00954032">
      <w:pPr>
        <w:rPr>
          <w:b/>
          <w:bCs/>
        </w:rPr>
      </w:pPr>
    </w:p>
    <w:p w14:paraId="55F24E11" w14:textId="3B57BBC1" w:rsidR="00E07EF3" w:rsidRDefault="00E07EF3" w:rsidP="00954032">
      <w:pPr>
        <w:rPr>
          <w:b/>
          <w:bCs/>
        </w:rPr>
      </w:pPr>
    </w:p>
    <w:p w14:paraId="1A951001" w14:textId="77777777" w:rsidR="00BF1972" w:rsidRDefault="00BF1972" w:rsidP="00954032">
      <w:pPr>
        <w:rPr>
          <w:b/>
          <w:bCs/>
        </w:rPr>
      </w:pPr>
    </w:p>
    <w:p w14:paraId="4A598EB8" w14:textId="6C0AFBDE" w:rsidR="00E07EF3" w:rsidRDefault="00E07EF3" w:rsidP="00954032">
      <w:pPr>
        <w:rPr>
          <w:b/>
          <w:bCs/>
        </w:rPr>
      </w:pPr>
    </w:p>
    <w:p w14:paraId="0043BCCB" w14:textId="75C64F44" w:rsidR="00BF1972" w:rsidRPr="00474EA9" w:rsidRDefault="00BF1972" w:rsidP="00BF1972">
      <w:pPr>
        <w:ind w:firstLine="0"/>
        <w:rPr>
          <w:i/>
          <w:iCs/>
        </w:rPr>
      </w:pPr>
      <w:r>
        <w:rPr>
          <w:b/>
          <w:bCs/>
          <w:i/>
          <w:iCs/>
        </w:rPr>
        <w:t>Reseña:</w:t>
      </w:r>
      <w:r w:rsidRPr="00B4623F">
        <w:rPr>
          <w:i/>
          <w:iCs/>
        </w:rPr>
        <w:t xml:space="preserve"> </w:t>
      </w:r>
      <w:r>
        <w:rPr>
          <w:i/>
          <w:iCs/>
        </w:rPr>
        <w:t xml:space="preserve">Esta tabla </w:t>
      </w:r>
      <w:r w:rsidR="00474EA9">
        <w:rPr>
          <w:i/>
          <w:iCs/>
        </w:rPr>
        <w:t xml:space="preserve">almacena información relacionada con la llamada que el cliente hace al sistema, conteniendo </w:t>
      </w:r>
      <w:r w:rsidR="00474EA9" w:rsidRPr="00474EA9">
        <w:rPr>
          <w:i/>
          <w:iCs/>
        </w:rPr>
        <w:t xml:space="preserve">el ticket asociado, el documento, el daño reportado, la fecha, etc. </w:t>
      </w:r>
    </w:p>
    <w:p w14:paraId="451F2E4C" w14:textId="6BA6CC31" w:rsidR="00474EA9" w:rsidRDefault="00474EA9" w:rsidP="00F27F1C">
      <w:pPr>
        <w:pStyle w:val="Ttulo2"/>
        <w:ind w:left="708" w:firstLine="708"/>
      </w:pPr>
      <w:bookmarkStart w:id="30" w:name="_Toc169761083"/>
      <w:r>
        <w:lastRenderedPageBreak/>
        <w:t>Figura N°7</w:t>
      </w:r>
      <w:bookmarkEnd w:id="30"/>
    </w:p>
    <w:p w14:paraId="4040F1A0" w14:textId="0DC42A53" w:rsidR="00E07EF3" w:rsidRDefault="00E07EF3" w:rsidP="00954032">
      <w:pPr>
        <w:rPr>
          <w:b/>
          <w:bCs/>
        </w:rPr>
      </w:pPr>
    </w:p>
    <w:p w14:paraId="24DCBDBD" w14:textId="39986601" w:rsidR="00E07EF3" w:rsidRDefault="00F27F1C" w:rsidP="00954032">
      <w:pPr>
        <w:rPr>
          <w:b/>
          <w:bCs/>
        </w:rPr>
      </w:pPr>
      <w:ins w:id="31" w:author="leydi carolina rangel reyes" w:date="2024-06-19T12:55:00Z">
        <w:r>
          <w:rPr>
            <w:noProof/>
            <w:lang w:val="es-CO" w:eastAsia="es-CO"/>
          </w:rPr>
          <w:drawing>
            <wp:anchor distT="0" distB="0" distL="114300" distR="114300" simplePos="0" relativeHeight="251718656" behindDoc="0" locked="0" layoutInCell="1" allowOverlap="1" wp14:anchorId="2454A191" wp14:editId="65BD90C2">
              <wp:simplePos x="0" y="0"/>
              <wp:positionH relativeFrom="margin">
                <wp:align>center</wp:align>
              </wp:positionH>
              <wp:positionV relativeFrom="page">
                <wp:posOffset>1373505</wp:posOffset>
              </wp:positionV>
              <wp:extent cx="2382520" cy="1979930"/>
              <wp:effectExtent l="19050" t="19050" r="17780" b="20320"/>
              <wp:wrapSquare wrapText="bothSides"/>
              <wp:docPr id="3511998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158" t="49007" r="37394" b="21250"/>
                      <a:stretch/>
                    </pic:blipFill>
                    <pic:spPr bwMode="auto">
                      <a:xfrm>
                        <a:off x="0" y="0"/>
                        <a:ext cx="2382520" cy="19799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7D9C6D87" w14:textId="5D7905E4" w:rsidR="00E07EF3" w:rsidRDefault="00E07EF3" w:rsidP="00954032">
      <w:pPr>
        <w:rPr>
          <w:b/>
          <w:bCs/>
        </w:rPr>
      </w:pPr>
    </w:p>
    <w:p w14:paraId="5340F1B3" w14:textId="0043317E" w:rsidR="00E07EF3" w:rsidRDefault="00E07EF3" w:rsidP="00954032">
      <w:pPr>
        <w:rPr>
          <w:b/>
          <w:bCs/>
        </w:rPr>
      </w:pPr>
    </w:p>
    <w:p w14:paraId="7DD2AB3E" w14:textId="3BBAD392" w:rsidR="00E07EF3" w:rsidRDefault="00E07EF3" w:rsidP="00954032">
      <w:pPr>
        <w:rPr>
          <w:b/>
          <w:bCs/>
        </w:rPr>
      </w:pPr>
    </w:p>
    <w:p w14:paraId="2AEA3F0A" w14:textId="0836C330" w:rsidR="00E07EF3" w:rsidRDefault="00E07EF3" w:rsidP="00954032">
      <w:pPr>
        <w:rPr>
          <w:b/>
          <w:bCs/>
        </w:rPr>
      </w:pPr>
    </w:p>
    <w:p w14:paraId="33056A9F" w14:textId="77777777" w:rsidR="00E07EF3" w:rsidRDefault="00E07EF3" w:rsidP="00954032">
      <w:pPr>
        <w:rPr>
          <w:b/>
          <w:bCs/>
        </w:rPr>
      </w:pPr>
    </w:p>
    <w:p w14:paraId="0E59309A" w14:textId="77777777" w:rsidR="00E07EF3" w:rsidRDefault="00E07EF3" w:rsidP="00954032">
      <w:pPr>
        <w:rPr>
          <w:b/>
          <w:bCs/>
        </w:rPr>
      </w:pPr>
    </w:p>
    <w:p w14:paraId="34FFE62E" w14:textId="77777777" w:rsidR="00E07EF3" w:rsidRDefault="00E07EF3" w:rsidP="00954032">
      <w:pPr>
        <w:rPr>
          <w:b/>
          <w:bCs/>
        </w:rPr>
      </w:pPr>
    </w:p>
    <w:p w14:paraId="02E552C7" w14:textId="77777777" w:rsidR="00E07EF3" w:rsidRDefault="00E07EF3" w:rsidP="00954032">
      <w:pPr>
        <w:rPr>
          <w:b/>
          <w:bCs/>
        </w:rPr>
      </w:pPr>
    </w:p>
    <w:p w14:paraId="1E5485BE" w14:textId="77777777" w:rsidR="00F27F1C" w:rsidRDefault="00F27F1C" w:rsidP="00F27F1C">
      <w:pPr>
        <w:ind w:firstLine="0"/>
        <w:rPr>
          <w:b/>
          <w:bCs/>
        </w:rPr>
      </w:pPr>
    </w:p>
    <w:p w14:paraId="71DCB389" w14:textId="77777777" w:rsidR="00E07EF3" w:rsidRDefault="00E07EF3" w:rsidP="00954032">
      <w:pPr>
        <w:rPr>
          <w:b/>
          <w:bCs/>
        </w:rPr>
      </w:pPr>
    </w:p>
    <w:p w14:paraId="52F0E2C1" w14:textId="77777777" w:rsidR="00E07EF3" w:rsidRDefault="00E07EF3" w:rsidP="00954032">
      <w:pPr>
        <w:rPr>
          <w:b/>
          <w:bCs/>
        </w:rPr>
      </w:pPr>
    </w:p>
    <w:p w14:paraId="40E501D2" w14:textId="77777777" w:rsidR="00E07EF3" w:rsidRDefault="00E07EF3" w:rsidP="00954032">
      <w:pPr>
        <w:rPr>
          <w:b/>
          <w:bCs/>
        </w:rPr>
      </w:pPr>
    </w:p>
    <w:p w14:paraId="4E3B42D4" w14:textId="2E4A8AB5" w:rsidR="00834F4C" w:rsidRDefault="00834F4C" w:rsidP="00834F4C">
      <w:pPr>
        <w:rPr>
          <w:i/>
          <w:iCs/>
        </w:rPr>
      </w:pPr>
      <w:r>
        <w:rPr>
          <w:b/>
          <w:bCs/>
          <w:i/>
          <w:iCs/>
        </w:rPr>
        <w:t>Reseña:</w:t>
      </w:r>
      <w:r w:rsidRPr="00B4623F">
        <w:rPr>
          <w:i/>
          <w:iCs/>
        </w:rPr>
        <w:t xml:space="preserve"> </w:t>
      </w:r>
      <w:r>
        <w:rPr>
          <w:i/>
          <w:iCs/>
        </w:rPr>
        <w:t>Esta tabla almacena todos los datos que nos sirven para guardar una trazabilidad completa de que fue lo que sucedió en la llamada por medio de un ticket.</w:t>
      </w:r>
    </w:p>
    <w:p w14:paraId="536690B6" w14:textId="77777777" w:rsidR="00E07EF3" w:rsidRDefault="00E07EF3" w:rsidP="00954032">
      <w:pPr>
        <w:rPr>
          <w:b/>
          <w:bCs/>
        </w:rPr>
      </w:pPr>
    </w:p>
    <w:p w14:paraId="117AD893" w14:textId="77777777" w:rsidR="00E07EF3" w:rsidRDefault="00E07EF3" w:rsidP="00954032">
      <w:pPr>
        <w:rPr>
          <w:b/>
          <w:bCs/>
        </w:rPr>
      </w:pPr>
    </w:p>
    <w:p w14:paraId="48A4D93F" w14:textId="628D36DB" w:rsidR="00834F4C" w:rsidRDefault="00834F4C" w:rsidP="00F27F1C">
      <w:pPr>
        <w:pStyle w:val="Ttulo2"/>
        <w:ind w:left="708" w:firstLine="708"/>
      </w:pPr>
      <w:bookmarkStart w:id="32" w:name="_Toc169761084"/>
      <w:r>
        <w:t>Figura N°8</w:t>
      </w:r>
      <w:bookmarkEnd w:id="32"/>
    </w:p>
    <w:p w14:paraId="2EAFF5C5" w14:textId="1ADC40C5" w:rsidR="00834F4C" w:rsidRDefault="001F1DD2" w:rsidP="00834F4C">
      <w:pPr>
        <w:ind w:left="708" w:firstLine="708"/>
        <w:rPr>
          <w:b/>
          <w:bCs/>
        </w:rPr>
      </w:pPr>
      <w:ins w:id="33" w:author="leydi carolina rangel reyes" w:date="2024-06-19T12:55:00Z">
        <w:r>
          <w:rPr>
            <w:noProof/>
            <w:lang w:val="es-CO" w:eastAsia="es-CO"/>
          </w:rPr>
          <w:drawing>
            <wp:anchor distT="0" distB="0" distL="114300" distR="114300" simplePos="0" relativeHeight="251720704" behindDoc="0" locked="0" layoutInCell="1" allowOverlap="1" wp14:anchorId="2C92B9A7" wp14:editId="71A69B26">
              <wp:simplePos x="0" y="0"/>
              <wp:positionH relativeFrom="margin">
                <wp:align>center</wp:align>
              </wp:positionH>
              <wp:positionV relativeFrom="margin">
                <wp:posOffset>3828093</wp:posOffset>
              </wp:positionV>
              <wp:extent cx="2028825" cy="958215"/>
              <wp:effectExtent l="19050" t="19050" r="28575" b="13335"/>
              <wp:wrapSquare wrapText="bothSides"/>
              <wp:docPr id="2479577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802" t="80681" r="39195" b="4243"/>
                      <a:stretch/>
                    </pic:blipFill>
                    <pic:spPr bwMode="auto">
                      <a:xfrm>
                        <a:off x="0" y="0"/>
                        <a:ext cx="2028825" cy="9582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D027A35" w14:textId="1537DB14" w:rsidR="00834F4C" w:rsidRDefault="00834F4C" w:rsidP="00834F4C">
      <w:pPr>
        <w:ind w:left="708" w:firstLine="708"/>
        <w:rPr>
          <w:b/>
          <w:bCs/>
        </w:rPr>
      </w:pPr>
    </w:p>
    <w:p w14:paraId="2642F03B" w14:textId="77777777" w:rsidR="00834F4C" w:rsidRDefault="00834F4C" w:rsidP="00834F4C">
      <w:pPr>
        <w:ind w:left="708" w:firstLine="708"/>
        <w:rPr>
          <w:b/>
          <w:bCs/>
        </w:rPr>
      </w:pPr>
    </w:p>
    <w:p w14:paraId="33AF5841" w14:textId="5FE24FB3" w:rsidR="00E07EF3" w:rsidRDefault="00E07EF3" w:rsidP="00954032">
      <w:pPr>
        <w:rPr>
          <w:b/>
          <w:bCs/>
        </w:rPr>
      </w:pPr>
    </w:p>
    <w:p w14:paraId="7A19CC93" w14:textId="77777777" w:rsidR="00E07EF3" w:rsidRDefault="00E07EF3" w:rsidP="00954032">
      <w:pPr>
        <w:rPr>
          <w:b/>
          <w:bCs/>
        </w:rPr>
      </w:pPr>
    </w:p>
    <w:p w14:paraId="44102DBC" w14:textId="77777777" w:rsidR="00E07EF3" w:rsidRDefault="00E07EF3" w:rsidP="00954032">
      <w:pPr>
        <w:rPr>
          <w:b/>
          <w:bCs/>
        </w:rPr>
      </w:pPr>
    </w:p>
    <w:p w14:paraId="02990C9C" w14:textId="77777777" w:rsidR="00E07EF3" w:rsidRDefault="00E07EF3" w:rsidP="00954032">
      <w:pPr>
        <w:rPr>
          <w:b/>
          <w:bCs/>
        </w:rPr>
      </w:pPr>
    </w:p>
    <w:p w14:paraId="4DCD57BF" w14:textId="77777777" w:rsidR="00E07EF3" w:rsidRDefault="00E07EF3" w:rsidP="00954032">
      <w:pPr>
        <w:rPr>
          <w:b/>
          <w:bCs/>
        </w:rPr>
      </w:pPr>
    </w:p>
    <w:p w14:paraId="2F5D5D9F" w14:textId="11D29EB1" w:rsidR="00834F4C" w:rsidRDefault="00834F4C" w:rsidP="00834F4C">
      <w:pPr>
        <w:rPr>
          <w:i/>
          <w:iCs/>
        </w:rPr>
      </w:pPr>
      <w:r>
        <w:rPr>
          <w:b/>
          <w:bCs/>
          <w:i/>
          <w:iCs/>
        </w:rPr>
        <w:t>Reseña:</w:t>
      </w:r>
      <w:r w:rsidRPr="00B4623F">
        <w:rPr>
          <w:i/>
          <w:iCs/>
        </w:rPr>
        <w:t xml:space="preserve"> </w:t>
      </w:r>
      <w:r>
        <w:rPr>
          <w:i/>
          <w:iCs/>
        </w:rPr>
        <w:t>Esta tabla almacena los tipos de riesgos que hay y el rango de tiempo en el cual se deben atender.</w:t>
      </w:r>
    </w:p>
    <w:p w14:paraId="3A543DF3" w14:textId="77777777" w:rsidR="00E07EF3" w:rsidRDefault="00E07EF3" w:rsidP="00954032">
      <w:pPr>
        <w:rPr>
          <w:b/>
          <w:bCs/>
        </w:rPr>
      </w:pPr>
    </w:p>
    <w:p w14:paraId="0C231C79" w14:textId="77777777" w:rsidR="00834F4C" w:rsidRDefault="00834F4C" w:rsidP="00834F4C">
      <w:pPr>
        <w:ind w:left="708" w:firstLine="708"/>
        <w:rPr>
          <w:b/>
          <w:bCs/>
        </w:rPr>
      </w:pPr>
    </w:p>
    <w:p w14:paraId="6D423FE5" w14:textId="3B8289F1" w:rsidR="00834F4C" w:rsidRDefault="00834F4C" w:rsidP="00F27F1C">
      <w:pPr>
        <w:pStyle w:val="Ttulo2"/>
        <w:ind w:left="708" w:firstLine="708"/>
      </w:pPr>
      <w:bookmarkStart w:id="34" w:name="_Toc169761085"/>
      <w:r>
        <w:t>Figura N°9</w:t>
      </w:r>
      <w:bookmarkEnd w:id="34"/>
    </w:p>
    <w:p w14:paraId="4A6A3E85" w14:textId="232CD710" w:rsidR="00E07EF3" w:rsidRDefault="00E07EF3" w:rsidP="00954032">
      <w:pPr>
        <w:rPr>
          <w:b/>
          <w:bCs/>
        </w:rPr>
      </w:pPr>
    </w:p>
    <w:p w14:paraId="751B0C56" w14:textId="435061B1" w:rsidR="00E07EF3" w:rsidRDefault="001F1DD2" w:rsidP="00954032">
      <w:pPr>
        <w:rPr>
          <w:b/>
          <w:bCs/>
        </w:rPr>
      </w:pPr>
      <w:r w:rsidRPr="008044B3">
        <w:rPr>
          <w:noProof/>
          <w:lang w:val="es-CO" w:eastAsia="es-CO"/>
        </w:rPr>
        <w:drawing>
          <wp:anchor distT="0" distB="0" distL="114300" distR="114300" simplePos="0" relativeHeight="251753472" behindDoc="0" locked="0" layoutInCell="1" allowOverlap="1" wp14:anchorId="77A93D50" wp14:editId="2BF65553">
            <wp:simplePos x="0" y="0"/>
            <wp:positionH relativeFrom="margin">
              <wp:align>center</wp:align>
            </wp:positionH>
            <wp:positionV relativeFrom="margin">
              <wp:posOffset>6308090</wp:posOffset>
            </wp:positionV>
            <wp:extent cx="1876425" cy="1601470"/>
            <wp:effectExtent l="19050" t="19050" r="28575" b="17780"/>
            <wp:wrapSquare wrapText="bothSides"/>
            <wp:docPr id="5" name="Imagen 5" descr="C:\Users\formacion SENA\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rmacion SENA\Downloads\Diagrama en blanco.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1842" t="2577" r="2006" b="67389"/>
                    <a:stretch/>
                  </pic:blipFill>
                  <pic:spPr bwMode="auto">
                    <a:xfrm>
                      <a:off x="0" y="0"/>
                      <a:ext cx="1876425" cy="16014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5AB03" w14:textId="33644A4D" w:rsidR="00E07EF3" w:rsidRDefault="00E07EF3" w:rsidP="00954032">
      <w:pPr>
        <w:rPr>
          <w:b/>
          <w:bCs/>
        </w:rPr>
      </w:pPr>
    </w:p>
    <w:p w14:paraId="0BCD5F38" w14:textId="7F351325" w:rsidR="00E07EF3" w:rsidRDefault="00834F4C" w:rsidP="00834F4C">
      <w:pPr>
        <w:tabs>
          <w:tab w:val="left" w:pos="5837"/>
        </w:tabs>
        <w:rPr>
          <w:b/>
          <w:bCs/>
        </w:rPr>
      </w:pPr>
      <w:r>
        <w:rPr>
          <w:b/>
          <w:bCs/>
        </w:rPr>
        <w:tab/>
      </w:r>
    </w:p>
    <w:p w14:paraId="5765DEAD" w14:textId="09874EDF" w:rsidR="00E07EF3" w:rsidRDefault="00E07EF3" w:rsidP="00954032">
      <w:pPr>
        <w:rPr>
          <w:b/>
          <w:bCs/>
        </w:rPr>
      </w:pPr>
    </w:p>
    <w:p w14:paraId="30E9BD72" w14:textId="152CBC7E" w:rsidR="00E07EF3" w:rsidRDefault="00E07EF3" w:rsidP="00954032">
      <w:pPr>
        <w:rPr>
          <w:b/>
          <w:bCs/>
        </w:rPr>
      </w:pPr>
    </w:p>
    <w:p w14:paraId="5EFAE441" w14:textId="4803728E" w:rsidR="00E07EF3" w:rsidRDefault="00E07EF3" w:rsidP="00954032">
      <w:pPr>
        <w:rPr>
          <w:b/>
          <w:bCs/>
        </w:rPr>
      </w:pPr>
    </w:p>
    <w:p w14:paraId="3658CF73" w14:textId="77777777" w:rsidR="00E07EF3" w:rsidRDefault="00E07EF3" w:rsidP="00954032">
      <w:pPr>
        <w:rPr>
          <w:b/>
          <w:bCs/>
        </w:rPr>
      </w:pPr>
    </w:p>
    <w:p w14:paraId="1ADD1A24" w14:textId="77777777" w:rsidR="00E07EF3" w:rsidRDefault="00E07EF3" w:rsidP="00954032">
      <w:pPr>
        <w:rPr>
          <w:b/>
          <w:bCs/>
        </w:rPr>
      </w:pPr>
    </w:p>
    <w:p w14:paraId="5B7A6AF6" w14:textId="77777777" w:rsidR="00E07EF3" w:rsidRDefault="00E07EF3" w:rsidP="00954032">
      <w:pPr>
        <w:rPr>
          <w:b/>
          <w:bCs/>
        </w:rPr>
      </w:pPr>
    </w:p>
    <w:p w14:paraId="294859ED" w14:textId="77777777" w:rsidR="00E07EF3" w:rsidRDefault="00E07EF3" w:rsidP="00954032">
      <w:pPr>
        <w:rPr>
          <w:b/>
          <w:bCs/>
        </w:rPr>
      </w:pPr>
    </w:p>
    <w:p w14:paraId="5EB587AE" w14:textId="77777777" w:rsidR="00E07EF3" w:rsidRDefault="00E07EF3" w:rsidP="00954032">
      <w:pPr>
        <w:rPr>
          <w:b/>
          <w:bCs/>
        </w:rPr>
      </w:pPr>
    </w:p>
    <w:p w14:paraId="3B80A4FD" w14:textId="1B1B4981" w:rsidR="00834F4C" w:rsidRDefault="00834F4C" w:rsidP="00834F4C">
      <w:pPr>
        <w:rPr>
          <w:i/>
          <w:iCs/>
        </w:rPr>
      </w:pPr>
      <w:r>
        <w:rPr>
          <w:b/>
          <w:bCs/>
          <w:i/>
          <w:iCs/>
        </w:rPr>
        <w:t>Reseña:</w:t>
      </w:r>
      <w:r w:rsidRPr="00B4623F">
        <w:rPr>
          <w:i/>
          <w:iCs/>
        </w:rPr>
        <w:t xml:space="preserve"> </w:t>
      </w:r>
      <w:r>
        <w:rPr>
          <w:i/>
          <w:iCs/>
        </w:rPr>
        <w:t>Esta tabla almacena los tipos de daños, junto con su foto, relacionándolos con las categorías y los riesgos según corresponda.</w:t>
      </w:r>
    </w:p>
    <w:p w14:paraId="5A2575CC" w14:textId="77777777" w:rsidR="00E07EF3" w:rsidRDefault="00E07EF3" w:rsidP="00954032">
      <w:pPr>
        <w:rPr>
          <w:b/>
          <w:bCs/>
        </w:rPr>
      </w:pPr>
    </w:p>
    <w:p w14:paraId="1C29C9AD" w14:textId="52865703" w:rsidR="00834F4C" w:rsidRDefault="00834F4C" w:rsidP="00F27F1C">
      <w:pPr>
        <w:pStyle w:val="Ttulo2"/>
        <w:ind w:left="708" w:firstLine="708"/>
      </w:pPr>
      <w:bookmarkStart w:id="35" w:name="_Toc169761086"/>
      <w:r>
        <w:lastRenderedPageBreak/>
        <w:t>Figura N°10</w:t>
      </w:r>
      <w:bookmarkEnd w:id="35"/>
    </w:p>
    <w:p w14:paraId="28941611" w14:textId="77777777" w:rsidR="00E07EF3" w:rsidRDefault="00E07EF3" w:rsidP="00954032">
      <w:pPr>
        <w:rPr>
          <w:b/>
          <w:bCs/>
        </w:rPr>
      </w:pPr>
    </w:p>
    <w:p w14:paraId="5266C978" w14:textId="038510DE" w:rsidR="00E07EF3" w:rsidRDefault="00E07EF3" w:rsidP="00954032">
      <w:pPr>
        <w:rPr>
          <w:b/>
          <w:bCs/>
        </w:rPr>
      </w:pPr>
    </w:p>
    <w:p w14:paraId="18603F76" w14:textId="22E4C74D" w:rsidR="00E07EF3" w:rsidRDefault="00834F4C" w:rsidP="00954032">
      <w:pPr>
        <w:rPr>
          <w:b/>
          <w:bCs/>
        </w:rPr>
      </w:pPr>
      <w:ins w:id="36" w:author="leydi carolina rangel reyes" w:date="2024-06-19T12:55:00Z">
        <w:r>
          <w:rPr>
            <w:noProof/>
            <w:lang w:val="es-CO" w:eastAsia="es-CO"/>
          </w:rPr>
          <w:drawing>
            <wp:anchor distT="0" distB="0" distL="114300" distR="114300" simplePos="0" relativeHeight="251724800" behindDoc="0" locked="0" layoutInCell="1" allowOverlap="1" wp14:anchorId="416A489D" wp14:editId="78389935">
              <wp:simplePos x="0" y="0"/>
              <wp:positionH relativeFrom="margin">
                <wp:posOffset>1548912</wp:posOffset>
              </wp:positionH>
              <wp:positionV relativeFrom="margin">
                <wp:posOffset>555382</wp:posOffset>
              </wp:positionV>
              <wp:extent cx="2548303" cy="1103180"/>
              <wp:effectExtent l="19050" t="19050" r="23495" b="20955"/>
              <wp:wrapSquare wrapText="bothSides"/>
              <wp:docPr id="14316709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397" t="32725" r="1710" b="52852"/>
                      <a:stretch/>
                    </pic:blipFill>
                    <pic:spPr bwMode="auto">
                      <a:xfrm>
                        <a:off x="0" y="0"/>
                        <a:ext cx="2548788" cy="11033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AA19432" w14:textId="77777777" w:rsidR="00E07EF3" w:rsidRDefault="00E07EF3" w:rsidP="00954032">
      <w:pPr>
        <w:rPr>
          <w:b/>
          <w:bCs/>
        </w:rPr>
      </w:pPr>
    </w:p>
    <w:p w14:paraId="217A93E3" w14:textId="3209233C" w:rsidR="00E07EF3" w:rsidRDefault="00E07EF3" w:rsidP="00954032">
      <w:pPr>
        <w:rPr>
          <w:b/>
          <w:bCs/>
        </w:rPr>
      </w:pPr>
    </w:p>
    <w:p w14:paraId="6350A498" w14:textId="77777777" w:rsidR="00E07EF3" w:rsidRDefault="00E07EF3" w:rsidP="00954032">
      <w:pPr>
        <w:rPr>
          <w:b/>
          <w:bCs/>
        </w:rPr>
      </w:pPr>
    </w:p>
    <w:p w14:paraId="23C0AA4A" w14:textId="77777777" w:rsidR="00E07EF3" w:rsidRDefault="00E07EF3" w:rsidP="00954032">
      <w:pPr>
        <w:rPr>
          <w:b/>
          <w:bCs/>
        </w:rPr>
      </w:pPr>
    </w:p>
    <w:p w14:paraId="75F99712" w14:textId="2AE4C270" w:rsidR="00E07EF3" w:rsidRDefault="00E07EF3" w:rsidP="00F27F1C">
      <w:pPr>
        <w:ind w:firstLine="0"/>
        <w:rPr>
          <w:b/>
          <w:bCs/>
        </w:rPr>
      </w:pPr>
    </w:p>
    <w:p w14:paraId="54033507" w14:textId="7338EF8C" w:rsidR="00E07EF3" w:rsidRDefault="00E07EF3" w:rsidP="00954032">
      <w:pPr>
        <w:rPr>
          <w:b/>
          <w:bCs/>
        </w:rPr>
      </w:pPr>
    </w:p>
    <w:p w14:paraId="5E81A852" w14:textId="77777777" w:rsidR="00E07EF3" w:rsidRDefault="00E07EF3" w:rsidP="00954032">
      <w:pPr>
        <w:rPr>
          <w:b/>
          <w:bCs/>
        </w:rPr>
      </w:pPr>
    </w:p>
    <w:p w14:paraId="421CF304" w14:textId="4863B321" w:rsidR="00834F4C" w:rsidRDefault="00834F4C" w:rsidP="00834F4C">
      <w:pPr>
        <w:rPr>
          <w:i/>
          <w:iCs/>
        </w:rPr>
      </w:pPr>
      <w:r>
        <w:rPr>
          <w:b/>
          <w:bCs/>
          <w:i/>
          <w:iCs/>
        </w:rPr>
        <w:t>Reseña:</w:t>
      </w:r>
      <w:r w:rsidRPr="00B4623F">
        <w:rPr>
          <w:i/>
          <w:iCs/>
        </w:rPr>
        <w:t xml:space="preserve"> </w:t>
      </w:r>
      <w:r>
        <w:rPr>
          <w:i/>
          <w:iCs/>
        </w:rPr>
        <w:t xml:space="preserve">Esta tabla almacena los tipos de </w:t>
      </w:r>
      <w:r w:rsidR="00636E30">
        <w:rPr>
          <w:i/>
          <w:iCs/>
        </w:rPr>
        <w:t xml:space="preserve">soluciones que </w:t>
      </w:r>
      <w:r w:rsidR="005D13F8">
        <w:rPr>
          <w:i/>
          <w:iCs/>
        </w:rPr>
        <w:t>hay (</w:t>
      </w:r>
      <w:r w:rsidR="00636E30">
        <w:rPr>
          <w:i/>
          <w:iCs/>
        </w:rPr>
        <w:t>las cuales son varias) para los diferentes tipos de problemas que hay.</w:t>
      </w:r>
    </w:p>
    <w:p w14:paraId="72F7550A" w14:textId="36B0C75B" w:rsidR="00E07EF3" w:rsidRDefault="00E07EF3" w:rsidP="00954032">
      <w:pPr>
        <w:rPr>
          <w:b/>
          <w:bCs/>
        </w:rPr>
      </w:pPr>
    </w:p>
    <w:p w14:paraId="5AB477BC" w14:textId="77777777" w:rsidR="00E07EF3" w:rsidRDefault="00E07EF3" w:rsidP="00954032">
      <w:pPr>
        <w:rPr>
          <w:b/>
          <w:bCs/>
        </w:rPr>
      </w:pPr>
    </w:p>
    <w:p w14:paraId="4FAE27C1" w14:textId="77777777" w:rsidR="00E07EF3" w:rsidRDefault="00E07EF3" w:rsidP="00954032">
      <w:pPr>
        <w:rPr>
          <w:b/>
          <w:bCs/>
        </w:rPr>
      </w:pPr>
    </w:p>
    <w:p w14:paraId="66940449" w14:textId="1C4B544E" w:rsidR="00E07EF3" w:rsidRDefault="00E07EF3" w:rsidP="00954032">
      <w:pPr>
        <w:rPr>
          <w:b/>
          <w:bCs/>
        </w:rPr>
      </w:pPr>
    </w:p>
    <w:p w14:paraId="759385AD" w14:textId="17830FF3" w:rsidR="00834F4C" w:rsidRDefault="00834F4C" w:rsidP="00F27F1C">
      <w:pPr>
        <w:pStyle w:val="Ttulo2"/>
        <w:ind w:left="708" w:firstLine="708"/>
      </w:pPr>
      <w:bookmarkStart w:id="37" w:name="_Toc169761087"/>
      <w:r>
        <w:t>Figura N°11</w:t>
      </w:r>
      <w:bookmarkEnd w:id="37"/>
    </w:p>
    <w:p w14:paraId="4D30042E" w14:textId="77777777" w:rsidR="00E07EF3" w:rsidRDefault="00E07EF3" w:rsidP="00954032">
      <w:pPr>
        <w:rPr>
          <w:b/>
          <w:bCs/>
        </w:rPr>
      </w:pPr>
    </w:p>
    <w:p w14:paraId="6B6AE2E6" w14:textId="225984CB" w:rsidR="00E07EF3" w:rsidRDefault="00E07EF3" w:rsidP="00954032">
      <w:pPr>
        <w:rPr>
          <w:b/>
          <w:bCs/>
        </w:rPr>
      </w:pPr>
    </w:p>
    <w:p w14:paraId="615F5942" w14:textId="0C67B30C" w:rsidR="00E07EF3" w:rsidRDefault="00834F4C" w:rsidP="00954032">
      <w:pPr>
        <w:rPr>
          <w:b/>
          <w:bCs/>
        </w:rPr>
      </w:pPr>
      <w:ins w:id="38" w:author="leydi carolina rangel reyes" w:date="2024-06-19T12:55:00Z">
        <w:r>
          <w:rPr>
            <w:noProof/>
            <w:lang w:val="es-CO" w:eastAsia="es-CO"/>
          </w:rPr>
          <w:drawing>
            <wp:anchor distT="0" distB="0" distL="114300" distR="114300" simplePos="0" relativeHeight="251726848" behindDoc="0" locked="0" layoutInCell="1" allowOverlap="1" wp14:anchorId="10DBC35D" wp14:editId="18A501C2">
              <wp:simplePos x="0" y="0"/>
              <wp:positionH relativeFrom="margin">
                <wp:align>center</wp:align>
              </wp:positionH>
              <wp:positionV relativeFrom="margin">
                <wp:posOffset>3710940</wp:posOffset>
              </wp:positionV>
              <wp:extent cx="2295525" cy="1007110"/>
              <wp:effectExtent l="19050" t="19050" r="28575" b="21590"/>
              <wp:wrapSquare wrapText="bothSides"/>
              <wp:docPr id="1643489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9594" t="50192" r="3944" b="38300"/>
                      <a:stretch/>
                    </pic:blipFill>
                    <pic:spPr bwMode="auto">
                      <a:xfrm>
                        <a:off x="0" y="0"/>
                        <a:ext cx="2295525" cy="10071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5338964" w14:textId="1C77CA93" w:rsidR="00E07EF3" w:rsidRDefault="00E07EF3" w:rsidP="00954032">
      <w:pPr>
        <w:rPr>
          <w:b/>
          <w:bCs/>
        </w:rPr>
      </w:pPr>
    </w:p>
    <w:p w14:paraId="784B9A74" w14:textId="699C7E85" w:rsidR="00E07EF3" w:rsidRDefault="00E07EF3" w:rsidP="00954032">
      <w:pPr>
        <w:rPr>
          <w:b/>
          <w:bCs/>
        </w:rPr>
      </w:pPr>
    </w:p>
    <w:p w14:paraId="21560A60" w14:textId="7195B8E0" w:rsidR="00E07EF3" w:rsidRDefault="00E07EF3" w:rsidP="00954032">
      <w:pPr>
        <w:rPr>
          <w:b/>
          <w:bCs/>
        </w:rPr>
      </w:pPr>
    </w:p>
    <w:p w14:paraId="215BC3EA" w14:textId="16D1DF14" w:rsidR="00E07EF3" w:rsidRDefault="00E07EF3" w:rsidP="00954032">
      <w:pPr>
        <w:rPr>
          <w:b/>
          <w:bCs/>
        </w:rPr>
      </w:pPr>
    </w:p>
    <w:p w14:paraId="24341ABC" w14:textId="77777777" w:rsidR="001F1DD2" w:rsidRDefault="001F1DD2" w:rsidP="00954032">
      <w:pPr>
        <w:rPr>
          <w:b/>
          <w:bCs/>
        </w:rPr>
      </w:pPr>
    </w:p>
    <w:p w14:paraId="721BEC58" w14:textId="77777777" w:rsidR="00834F4C" w:rsidRDefault="00834F4C" w:rsidP="00834F4C">
      <w:pPr>
        <w:ind w:firstLine="0"/>
        <w:rPr>
          <w:b/>
          <w:bCs/>
        </w:rPr>
      </w:pPr>
    </w:p>
    <w:p w14:paraId="1DD3FD45" w14:textId="77777777" w:rsidR="00834F4C" w:rsidRDefault="00834F4C" w:rsidP="00954032">
      <w:pPr>
        <w:rPr>
          <w:b/>
          <w:bCs/>
        </w:rPr>
      </w:pPr>
    </w:p>
    <w:p w14:paraId="0542801E" w14:textId="7A3E1167" w:rsidR="00834F4C" w:rsidRDefault="00834F4C" w:rsidP="00834F4C">
      <w:pPr>
        <w:rPr>
          <w:i/>
          <w:iCs/>
        </w:rPr>
      </w:pPr>
      <w:r>
        <w:rPr>
          <w:b/>
          <w:bCs/>
          <w:i/>
          <w:iCs/>
        </w:rPr>
        <w:t>Reseña:</w:t>
      </w:r>
      <w:r w:rsidRPr="00B4623F">
        <w:rPr>
          <w:i/>
          <w:iCs/>
        </w:rPr>
        <w:t xml:space="preserve"> </w:t>
      </w:r>
      <w:r>
        <w:rPr>
          <w:i/>
          <w:iCs/>
        </w:rPr>
        <w:t xml:space="preserve">Esta tabla almacena los </w:t>
      </w:r>
      <w:r w:rsidR="00636E30">
        <w:rPr>
          <w:i/>
          <w:iCs/>
        </w:rPr>
        <w:t>estados, que no sirve para diferentes tablas y poder ver si están activos, inactivos, etc.</w:t>
      </w:r>
    </w:p>
    <w:p w14:paraId="125B9D73" w14:textId="77777777" w:rsidR="00834F4C" w:rsidRDefault="00834F4C" w:rsidP="00954032">
      <w:pPr>
        <w:rPr>
          <w:b/>
          <w:bCs/>
        </w:rPr>
      </w:pPr>
    </w:p>
    <w:p w14:paraId="184A3023" w14:textId="77777777" w:rsidR="00834F4C" w:rsidRDefault="00834F4C" w:rsidP="00954032">
      <w:pPr>
        <w:rPr>
          <w:b/>
          <w:bCs/>
        </w:rPr>
      </w:pPr>
    </w:p>
    <w:p w14:paraId="4692F12A" w14:textId="77777777" w:rsidR="00834F4C" w:rsidRDefault="00834F4C" w:rsidP="00954032">
      <w:pPr>
        <w:rPr>
          <w:b/>
          <w:bCs/>
        </w:rPr>
      </w:pPr>
    </w:p>
    <w:p w14:paraId="7DFA2D4D" w14:textId="77777777" w:rsidR="00834F4C" w:rsidRDefault="00834F4C" w:rsidP="00954032">
      <w:pPr>
        <w:rPr>
          <w:b/>
          <w:bCs/>
        </w:rPr>
      </w:pPr>
    </w:p>
    <w:p w14:paraId="4611D340" w14:textId="77777777" w:rsidR="00834F4C" w:rsidRDefault="00834F4C" w:rsidP="00954032">
      <w:pPr>
        <w:rPr>
          <w:b/>
          <w:bCs/>
        </w:rPr>
      </w:pPr>
    </w:p>
    <w:p w14:paraId="624CD5C6" w14:textId="77777777" w:rsidR="00834F4C" w:rsidRDefault="00834F4C" w:rsidP="00954032">
      <w:pPr>
        <w:rPr>
          <w:b/>
          <w:bCs/>
        </w:rPr>
      </w:pPr>
    </w:p>
    <w:p w14:paraId="1C4AE11A" w14:textId="77777777" w:rsidR="00834F4C" w:rsidRDefault="00834F4C" w:rsidP="00954032">
      <w:pPr>
        <w:rPr>
          <w:b/>
          <w:bCs/>
        </w:rPr>
      </w:pPr>
    </w:p>
    <w:p w14:paraId="47D9ABF0" w14:textId="77777777" w:rsidR="00834F4C" w:rsidRDefault="00834F4C" w:rsidP="00954032">
      <w:pPr>
        <w:rPr>
          <w:b/>
          <w:bCs/>
        </w:rPr>
      </w:pPr>
    </w:p>
    <w:p w14:paraId="6B35A263" w14:textId="77777777" w:rsidR="00834F4C" w:rsidRDefault="00834F4C" w:rsidP="00954032">
      <w:pPr>
        <w:rPr>
          <w:b/>
          <w:bCs/>
        </w:rPr>
      </w:pPr>
    </w:p>
    <w:p w14:paraId="3834842E" w14:textId="77777777" w:rsidR="00834F4C" w:rsidRDefault="00834F4C" w:rsidP="00954032">
      <w:pPr>
        <w:rPr>
          <w:b/>
          <w:bCs/>
        </w:rPr>
      </w:pPr>
    </w:p>
    <w:p w14:paraId="42F7F3F9" w14:textId="77777777" w:rsidR="00834F4C" w:rsidRDefault="00834F4C" w:rsidP="00954032">
      <w:pPr>
        <w:rPr>
          <w:b/>
          <w:bCs/>
        </w:rPr>
      </w:pPr>
    </w:p>
    <w:p w14:paraId="285DF2F9" w14:textId="77777777" w:rsidR="00F27F1C" w:rsidRDefault="00F27F1C" w:rsidP="00954032">
      <w:pPr>
        <w:rPr>
          <w:b/>
          <w:bCs/>
        </w:rPr>
      </w:pPr>
    </w:p>
    <w:p w14:paraId="5C327E58" w14:textId="77777777" w:rsidR="00834F4C" w:rsidRDefault="00834F4C" w:rsidP="00954032">
      <w:pPr>
        <w:rPr>
          <w:b/>
          <w:bCs/>
        </w:rPr>
      </w:pPr>
    </w:p>
    <w:p w14:paraId="7F59D615" w14:textId="77777777" w:rsidR="00834F4C" w:rsidRDefault="00834F4C" w:rsidP="00954032">
      <w:pPr>
        <w:rPr>
          <w:b/>
          <w:bCs/>
        </w:rPr>
      </w:pPr>
    </w:p>
    <w:p w14:paraId="4D7CF1D1" w14:textId="77777777" w:rsidR="00834F4C" w:rsidRDefault="00834F4C" w:rsidP="00954032">
      <w:pPr>
        <w:rPr>
          <w:b/>
          <w:bCs/>
        </w:rPr>
      </w:pPr>
    </w:p>
    <w:p w14:paraId="6C562C1B" w14:textId="77777777" w:rsidR="00834F4C" w:rsidRDefault="00834F4C" w:rsidP="00954032">
      <w:pPr>
        <w:rPr>
          <w:b/>
          <w:bCs/>
        </w:rPr>
      </w:pPr>
    </w:p>
    <w:p w14:paraId="7F2F9FE9" w14:textId="35D203A4" w:rsidR="00DF6AD7" w:rsidRDefault="00DF6AD7" w:rsidP="00D16159">
      <w:pPr>
        <w:ind w:firstLine="0"/>
        <w:rPr>
          <w:b/>
          <w:bCs/>
        </w:rPr>
      </w:pPr>
    </w:p>
    <w:p w14:paraId="79BF50ED" w14:textId="77777777" w:rsidR="00D16159" w:rsidRDefault="00D16159" w:rsidP="00D16159">
      <w:pPr>
        <w:ind w:firstLine="0"/>
        <w:rPr>
          <w:b/>
          <w:bCs/>
        </w:rPr>
      </w:pPr>
    </w:p>
    <w:p w14:paraId="47ABD939" w14:textId="329F1F59" w:rsidR="00954032" w:rsidRDefault="00954032" w:rsidP="00D16159">
      <w:pPr>
        <w:pStyle w:val="Ttulo2"/>
      </w:pPr>
      <w:bookmarkStart w:id="39" w:name="_Toc169761088"/>
      <w:r>
        <w:lastRenderedPageBreak/>
        <w:t>Modelo Entidad Relación (M.E.R)</w:t>
      </w:r>
      <w:bookmarkEnd w:id="39"/>
    </w:p>
    <w:p w14:paraId="6D56DAF2" w14:textId="4DAA38E1" w:rsidR="006533D4" w:rsidRDefault="006533D4" w:rsidP="00954032">
      <w:pPr>
        <w:rPr>
          <w:b/>
          <w:bCs/>
        </w:rPr>
      </w:pPr>
    </w:p>
    <w:p w14:paraId="204EAB6C" w14:textId="4DE6B17D" w:rsidR="00966DA0" w:rsidRDefault="00966DA0" w:rsidP="00954032">
      <w:pPr>
        <w:rPr>
          <w:b/>
          <w:bCs/>
        </w:rPr>
      </w:pPr>
    </w:p>
    <w:p w14:paraId="48714F8B" w14:textId="0E9FAEE6" w:rsidR="00966DA0" w:rsidRDefault="00966DA0" w:rsidP="00954032">
      <w:pPr>
        <w:rPr>
          <w:b/>
          <w:bCs/>
        </w:rPr>
      </w:pPr>
    </w:p>
    <w:p w14:paraId="6FBEAE8D" w14:textId="2246F8BF" w:rsidR="00966DA0" w:rsidRDefault="00966DA0" w:rsidP="00954032">
      <w:pPr>
        <w:rPr>
          <w:b/>
          <w:bCs/>
        </w:rPr>
      </w:pPr>
    </w:p>
    <w:p w14:paraId="57F577A0" w14:textId="77777777" w:rsidR="00966DA0" w:rsidRDefault="00966DA0" w:rsidP="00954032">
      <w:pPr>
        <w:rPr>
          <w:b/>
          <w:bCs/>
        </w:rPr>
      </w:pPr>
    </w:p>
    <w:p w14:paraId="02EF7A8C" w14:textId="4A0F2FCC" w:rsidR="00966DA0" w:rsidRDefault="00966DA0" w:rsidP="00954032">
      <w:pPr>
        <w:rPr>
          <w:b/>
          <w:bCs/>
        </w:rPr>
      </w:pPr>
    </w:p>
    <w:p w14:paraId="18BE23D9" w14:textId="77777777" w:rsidR="00966DA0" w:rsidRDefault="00966DA0" w:rsidP="00954032">
      <w:pPr>
        <w:rPr>
          <w:b/>
          <w:bCs/>
        </w:rPr>
      </w:pPr>
    </w:p>
    <w:p w14:paraId="1D4F4058" w14:textId="77777777" w:rsidR="00966DA0" w:rsidRDefault="00966DA0" w:rsidP="00954032">
      <w:pPr>
        <w:rPr>
          <w:b/>
          <w:bCs/>
        </w:rPr>
      </w:pPr>
    </w:p>
    <w:p w14:paraId="13C71A86" w14:textId="77777777" w:rsidR="00966DA0" w:rsidRDefault="00966DA0" w:rsidP="00954032">
      <w:pPr>
        <w:rPr>
          <w:b/>
          <w:bCs/>
        </w:rPr>
      </w:pPr>
    </w:p>
    <w:p w14:paraId="41C32496" w14:textId="77777777" w:rsidR="00966DA0" w:rsidRDefault="00966DA0" w:rsidP="00954032">
      <w:pPr>
        <w:rPr>
          <w:b/>
          <w:bCs/>
        </w:rPr>
      </w:pPr>
    </w:p>
    <w:p w14:paraId="476E5CD1" w14:textId="1FF93B1F" w:rsidR="00966DA0" w:rsidRDefault="00966DA0" w:rsidP="00954032">
      <w:pPr>
        <w:rPr>
          <w:b/>
          <w:bCs/>
        </w:rPr>
      </w:pPr>
    </w:p>
    <w:p w14:paraId="39F0E57B" w14:textId="6BCF2BAD" w:rsidR="00966DA0" w:rsidRDefault="001F1DD2" w:rsidP="00954032">
      <w:pPr>
        <w:rPr>
          <w:b/>
          <w:bCs/>
        </w:rPr>
      </w:pPr>
      <w:r w:rsidRPr="008044B3">
        <w:rPr>
          <w:noProof/>
          <w:lang w:val="es-CO" w:eastAsia="es-CO"/>
        </w:rPr>
        <w:drawing>
          <wp:anchor distT="0" distB="0" distL="114300" distR="114300" simplePos="0" relativeHeight="251751424" behindDoc="0" locked="0" layoutInCell="1" allowOverlap="1" wp14:anchorId="137ACBA8" wp14:editId="2C270CE4">
            <wp:simplePos x="0" y="0"/>
            <wp:positionH relativeFrom="margin">
              <wp:align>center</wp:align>
            </wp:positionH>
            <wp:positionV relativeFrom="margin">
              <wp:align>center</wp:align>
            </wp:positionV>
            <wp:extent cx="7346950" cy="3908425"/>
            <wp:effectExtent l="19050" t="19050" r="25400" b="15875"/>
            <wp:wrapSquare wrapText="bothSides"/>
            <wp:docPr id="2" name="Imagen 2" descr="C:\Users\formacion SENA\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rmacion SENA\Downloads\Diagrama en blanc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46950" cy="3908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E4A48" w14:textId="77A6F15F" w:rsidR="00966DA0" w:rsidRDefault="00966DA0" w:rsidP="00954032">
      <w:pPr>
        <w:rPr>
          <w:b/>
          <w:bCs/>
        </w:rPr>
      </w:pPr>
    </w:p>
    <w:p w14:paraId="6A0BA5FB" w14:textId="0C148212" w:rsidR="00966DA0" w:rsidRDefault="00966DA0" w:rsidP="00930A74">
      <w:pPr>
        <w:pStyle w:val="Sinespaciado"/>
        <w:ind w:firstLine="0"/>
      </w:pPr>
    </w:p>
    <w:p w14:paraId="73F95DB5" w14:textId="77777777" w:rsidR="00966DA0" w:rsidRDefault="00966DA0" w:rsidP="00930A74">
      <w:pPr>
        <w:pStyle w:val="Sinespaciado"/>
      </w:pPr>
    </w:p>
    <w:p w14:paraId="76AFA952" w14:textId="77777777" w:rsidR="00966DA0" w:rsidRDefault="00966DA0" w:rsidP="00954032">
      <w:pPr>
        <w:rPr>
          <w:b/>
          <w:bCs/>
        </w:rPr>
      </w:pPr>
    </w:p>
    <w:p w14:paraId="287F13C1" w14:textId="77777777" w:rsidR="00966DA0" w:rsidRDefault="00966DA0" w:rsidP="00954032">
      <w:pPr>
        <w:rPr>
          <w:b/>
          <w:bCs/>
        </w:rPr>
      </w:pPr>
    </w:p>
    <w:p w14:paraId="7124BAF7" w14:textId="77777777" w:rsidR="00966DA0" w:rsidRDefault="00966DA0" w:rsidP="00954032">
      <w:pPr>
        <w:rPr>
          <w:b/>
          <w:bCs/>
        </w:rPr>
      </w:pPr>
    </w:p>
    <w:p w14:paraId="1E554D45" w14:textId="77777777" w:rsidR="00966DA0" w:rsidRDefault="00966DA0" w:rsidP="00954032">
      <w:pPr>
        <w:rPr>
          <w:b/>
          <w:bCs/>
        </w:rPr>
      </w:pPr>
    </w:p>
    <w:p w14:paraId="2E4D0996" w14:textId="77777777" w:rsidR="00966DA0" w:rsidRDefault="00966DA0" w:rsidP="00930A74">
      <w:pPr>
        <w:ind w:firstLine="0"/>
        <w:rPr>
          <w:b/>
          <w:bCs/>
        </w:rPr>
      </w:pPr>
    </w:p>
    <w:p w14:paraId="5905724B" w14:textId="77777777" w:rsidR="00930A74" w:rsidRDefault="00930A74" w:rsidP="00930A74">
      <w:pPr>
        <w:ind w:firstLine="0"/>
        <w:rPr>
          <w:b/>
          <w:bCs/>
        </w:rPr>
      </w:pPr>
    </w:p>
    <w:p w14:paraId="0071E742" w14:textId="77777777" w:rsidR="00DF6AD7" w:rsidRDefault="00DF6AD7" w:rsidP="00DF6AD7">
      <w:pPr>
        <w:ind w:firstLine="0"/>
        <w:rPr>
          <w:b/>
          <w:bCs/>
        </w:rPr>
      </w:pPr>
    </w:p>
    <w:p w14:paraId="4A16DB18" w14:textId="77777777" w:rsidR="00DF6AD7" w:rsidRDefault="00DF6AD7" w:rsidP="00954032">
      <w:pPr>
        <w:rPr>
          <w:b/>
          <w:bCs/>
        </w:rPr>
      </w:pPr>
    </w:p>
    <w:p w14:paraId="71F9B712" w14:textId="709F6D7D" w:rsidR="00954032" w:rsidRDefault="00954032" w:rsidP="00D16159">
      <w:pPr>
        <w:pStyle w:val="Ttulo2"/>
      </w:pPr>
      <w:bookmarkStart w:id="40" w:name="_Toc169761089"/>
      <w:r>
        <w:lastRenderedPageBreak/>
        <w:t>Árbol de navegación</w:t>
      </w:r>
      <w:r w:rsidR="00FC7AE1">
        <w:t xml:space="preserve"> - </w:t>
      </w:r>
      <w:r w:rsidR="00925EF1">
        <w:t>Usuario</w:t>
      </w:r>
      <w:bookmarkEnd w:id="40"/>
    </w:p>
    <w:p w14:paraId="1A8C7E9D" w14:textId="77777777" w:rsidR="006533D4" w:rsidRDefault="006533D4" w:rsidP="00954032">
      <w:pPr>
        <w:rPr>
          <w:b/>
          <w:bCs/>
        </w:rPr>
      </w:pPr>
    </w:p>
    <w:p w14:paraId="59DC85D5" w14:textId="4EA2991F" w:rsidR="00966DA0" w:rsidRDefault="001F6209" w:rsidP="001F6209">
      <w:pPr>
        <w:tabs>
          <w:tab w:val="left" w:pos="6570"/>
        </w:tabs>
        <w:rPr>
          <w:b/>
          <w:bCs/>
        </w:rPr>
      </w:pPr>
      <w:r>
        <w:rPr>
          <w:b/>
          <w:bCs/>
        </w:rPr>
        <w:tab/>
      </w:r>
    </w:p>
    <w:p w14:paraId="397E7667" w14:textId="77777777" w:rsidR="00966DA0" w:rsidRDefault="00966DA0" w:rsidP="00954032">
      <w:pPr>
        <w:rPr>
          <w:b/>
          <w:bCs/>
        </w:rPr>
      </w:pPr>
    </w:p>
    <w:p w14:paraId="2F1B0900" w14:textId="77777777" w:rsidR="00966DA0" w:rsidRDefault="00966DA0" w:rsidP="00954032">
      <w:pPr>
        <w:rPr>
          <w:b/>
          <w:bCs/>
        </w:rPr>
      </w:pPr>
    </w:p>
    <w:p w14:paraId="7D12D09F" w14:textId="53F50DD2" w:rsidR="00966DA0" w:rsidRDefault="00966DA0" w:rsidP="00954032">
      <w:pPr>
        <w:rPr>
          <w:b/>
          <w:bCs/>
        </w:rPr>
      </w:pPr>
    </w:p>
    <w:p w14:paraId="37CC3A5F" w14:textId="77777777" w:rsidR="00966DA0" w:rsidRDefault="00966DA0" w:rsidP="00954032">
      <w:pPr>
        <w:rPr>
          <w:b/>
          <w:bCs/>
        </w:rPr>
      </w:pPr>
    </w:p>
    <w:p w14:paraId="56216DB4" w14:textId="77777777" w:rsidR="00966DA0" w:rsidRDefault="00966DA0" w:rsidP="00954032">
      <w:pPr>
        <w:rPr>
          <w:b/>
          <w:bCs/>
        </w:rPr>
      </w:pPr>
    </w:p>
    <w:p w14:paraId="016352F3" w14:textId="77777777" w:rsidR="00966DA0" w:rsidRDefault="00966DA0" w:rsidP="00954032">
      <w:pPr>
        <w:rPr>
          <w:b/>
          <w:bCs/>
        </w:rPr>
      </w:pPr>
    </w:p>
    <w:p w14:paraId="5BDAEB0E" w14:textId="77777777" w:rsidR="00966DA0" w:rsidRDefault="00966DA0" w:rsidP="00954032">
      <w:pPr>
        <w:rPr>
          <w:b/>
          <w:bCs/>
        </w:rPr>
      </w:pPr>
    </w:p>
    <w:p w14:paraId="3F4150DA" w14:textId="2CDC0C8D" w:rsidR="00966DA0" w:rsidRDefault="003627F1" w:rsidP="00954032">
      <w:pPr>
        <w:rPr>
          <w:b/>
          <w:bCs/>
        </w:rPr>
      </w:pPr>
      <w:r>
        <w:rPr>
          <w:noProof/>
          <w:lang w:val="es-CO" w:eastAsia="es-CO"/>
        </w:rPr>
        <w:drawing>
          <wp:anchor distT="0" distB="0" distL="114300" distR="114300" simplePos="0" relativeHeight="251658752" behindDoc="0" locked="0" layoutInCell="1" allowOverlap="1" wp14:anchorId="6688E98B" wp14:editId="2A5429A8">
            <wp:simplePos x="0" y="0"/>
            <wp:positionH relativeFrom="margin">
              <wp:align>center</wp:align>
            </wp:positionH>
            <wp:positionV relativeFrom="margin">
              <wp:align>center</wp:align>
            </wp:positionV>
            <wp:extent cx="7249795" cy="4676140"/>
            <wp:effectExtent l="19050" t="19050" r="8255" b="0"/>
            <wp:wrapSquare wrapText="bothSides"/>
            <wp:docPr id="582248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49795" cy="46761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4BEFEB7F" w14:textId="6090C4D5" w:rsidR="00966DA0" w:rsidRDefault="00966DA0" w:rsidP="00954032">
      <w:pPr>
        <w:rPr>
          <w:b/>
          <w:bCs/>
        </w:rPr>
      </w:pPr>
    </w:p>
    <w:p w14:paraId="4730BB4D" w14:textId="77777777" w:rsidR="00966DA0" w:rsidRDefault="00966DA0" w:rsidP="00954032">
      <w:pPr>
        <w:rPr>
          <w:b/>
          <w:bCs/>
        </w:rPr>
      </w:pPr>
    </w:p>
    <w:p w14:paraId="7639C52A" w14:textId="77777777" w:rsidR="00966DA0" w:rsidRDefault="00966DA0" w:rsidP="00954032">
      <w:pPr>
        <w:rPr>
          <w:b/>
          <w:bCs/>
        </w:rPr>
      </w:pPr>
    </w:p>
    <w:p w14:paraId="3EDC5CFB" w14:textId="77777777" w:rsidR="00966DA0" w:rsidRDefault="00966DA0" w:rsidP="00954032">
      <w:pPr>
        <w:rPr>
          <w:b/>
          <w:bCs/>
        </w:rPr>
      </w:pPr>
    </w:p>
    <w:p w14:paraId="2AF9F7F6" w14:textId="77777777" w:rsidR="00966DA0" w:rsidRDefault="00966DA0" w:rsidP="00954032">
      <w:pPr>
        <w:rPr>
          <w:b/>
          <w:bCs/>
        </w:rPr>
      </w:pPr>
    </w:p>
    <w:p w14:paraId="6FC6CE9B" w14:textId="77777777" w:rsidR="00966DA0" w:rsidRDefault="00966DA0" w:rsidP="00954032">
      <w:pPr>
        <w:rPr>
          <w:b/>
          <w:bCs/>
        </w:rPr>
      </w:pPr>
    </w:p>
    <w:p w14:paraId="0F89CC01" w14:textId="77777777" w:rsidR="00966DA0" w:rsidRDefault="00966DA0" w:rsidP="00954032">
      <w:pPr>
        <w:rPr>
          <w:b/>
          <w:bCs/>
        </w:rPr>
      </w:pPr>
    </w:p>
    <w:p w14:paraId="78DB3649" w14:textId="77777777" w:rsidR="00966DA0" w:rsidRDefault="00966DA0" w:rsidP="00954032">
      <w:pPr>
        <w:rPr>
          <w:b/>
          <w:bCs/>
        </w:rPr>
      </w:pPr>
    </w:p>
    <w:p w14:paraId="30C8B5CB" w14:textId="77777777" w:rsidR="00966DA0" w:rsidRDefault="00966DA0" w:rsidP="00C657AD">
      <w:pPr>
        <w:ind w:firstLine="0"/>
        <w:rPr>
          <w:b/>
          <w:bCs/>
        </w:rPr>
      </w:pPr>
    </w:p>
    <w:p w14:paraId="5A9A95E1" w14:textId="77777777" w:rsidR="00C657AD" w:rsidRDefault="00C657AD" w:rsidP="00C657AD">
      <w:pPr>
        <w:ind w:firstLine="0"/>
        <w:rPr>
          <w:b/>
          <w:bCs/>
        </w:rPr>
      </w:pPr>
    </w:p>
    <w:p w14:paraId="6862676D" w14:textId="77777777" w:rsidR="00966DA0" w:rsidRDefault="00966DA0" w:rsidP="00954032">
      <w:pPr>
        <w:rPr>
          <w:b/>
          <w:bCs/>
        </w:rPr>
      </w:pPr>
    </w:p>
    <w:p w14:paraId="35BD409E" w14:textId="13436D19" w:rsidR="00966DA0" w:rsidRDefault="00925EF1" w:rsidP="00D16159">
      <w:pPr>
        <w:pStyle w:val="Ttulo2"/>
      </w:pPr>
      <w:bookmarkStart w:id="41" w:name="_Toc169761090"/>
      <w:r>
        <w:lastRenderedPageBreak/>
        <w:t>Codificación</w:t>
      </w:r>
      <w:bookmarkEnd w:id="41"/>
    </w:p>
    <w:p w14:paraId="47618706" w14:textId="77777777" w:rsidR="001D2389" w:rsidRDefault="001D2389" w:rsidP="001D2389">
      <w:pPr>
        <w:pStyle w:val="Sinespaciado"/>
      </w:pPr>
    </w:p>
    <w:p w14:paraId="41AA2F62" w14:textId="0C16D8A6" w:rsidR="001D2389" w:rsidRPr="001D2389" w:rsidRDefault="001D2389" w:rsidP="001D2389">
      <w:pPr>
        <w:pStyle w:val="Sinespaciado"/>
      </w:pPr>
      <w:r>
        <w:t>A continuación se hace una entrega del proyecto web,</w:t>
      </w:r>
      <w:r w:rsidR="00F9665D">
        <w:t xml:space="preserve"> en donde, las líneas del </w:t>
      </w:r>
      <w:r w:rsidR="003E4A98">
        <w:t>código están</w:t>
      </w:r>
      <w:r w:rsidR="00F9665D">
        <w:t xml:space="preserve"> comentadas para un fácil entendimiento del desarrollado</w:t>
      </w:r>
      <w:r w:rsidR="003E4A98">
        <w:t xml:space="preserve">r o </w:t>
      </w:r>
      <w:r w:rsidR="00F9665D">
        <w:t>programador que l</w:t>
      </w:r>
      <w:r w:rsidR="003E4A98">
        <w:t>o revise</w:t>
      </w:r>
      <w:r w:rsidR="005C00FE">
        <w:t>. C</w:t>
      </w:r>
      <w:r w:rsidR="00EC3466">
        <w:t xml:space="preserve">abe recalcar que la BD </w:t>
      </w:r>
      <w:r w:rsidR="005C00FE">
        <w:t>contiene solamente un usuario administrador.</w:t>
      </w:r>
    </w:p>
    <w:p w14:paraId="7C6E467A" w14:textId="37B04DCC" w:rsidR="00954032" w:rsidRDefault="003E4A98" w:rsidP="003E4A98">
      <w:pPr>
        <w:pStyle w:val="Sinespaciado"/>
        <w:tabs>
          <w:tab w:val="left" w:pos="7050"/>
        </w:tabs>
        <w:rPr>
          <w:u w:val="single"/>
        </w:rPr>
      </w:pPr>
      <w:r>
        <w:tab/>
      </w:r>
      <w:r w:rsidR="006144DB">
        <w:br/>
      </w:r>
      <w:r w:rsidR="006144DB" w:rsidRPr="007F5E47">
        <w:rPr>
          <w:u w:val="single"/>
        </w:rPr>
        <w:t>Link del repositorio del proyecto</w:t>
      </w:r>
      <w:r w:rsidR="006144DB" w:rsidRPr="000D495F">
        <w:t>:</w:t>
      </w:r>
      <w:r w:rsidR="007F5E47" w:rsidRPr="000D495F">
        <w:t xml:space="preserve"> </w:t>
      </w:r>
      <w:hyperlink r:id="rId48" w:history="1">
        <w:r w:rsidR="000D495F" w:rsidRPr="000D495F">
          <w:rPr>
            <w:rStyle w:val="Hipervnculo"/>
            <w:u w:val="none"/>
          </w:rPr>
          <w:t>https://github.com/ohany27/CRM</w:t>
        </w:r>
      </w:hyperlink>
    </w:p>
    <w:p w14:paraId="5E05D1C1" w14:textId="77777777" w:rsidR="000D495F" w:rsidRPr="000D495F" w:rsidRDefault="000D495F" w:rsidP="000D495F"/>
    <w:p w14:paraId="6F51915B" w14:textId="77777777" w:rsidR="00954032" w:rsidRPr="00954032" w:rsidRDefault="00954032" w:rsidP="00954032"/>
    <w:p w14:paraId="471D1A63" w14:textId="77777777" w:rsidR="00CC2597" w:rsidRDefault="00CC2597" w:rsidP="00CC2597"/>
    <w:p w14:paraId="6D17B25A" w14:textId="77777777" w:rsidR="00966DA0" w:rsidRDefault="00966DA0" w:rsidP="00CC2597"/>
    <w:p w14:paraId="512D917F" w14:textId="77777777" w:rsidR="00966DA0" w:rsidRDefault="00966DA0" w:rsidP="00CC2597"/>
    <w:p w14:paraId="43EF1CBD" w14:textId="77777777" w:rsidR="00966DA0" w:rsidRDefault="00966DA0" w:rsidP="00CC2597"/>
    <w:p w14:paraId="57BE1B67" w14:textId="77777777" w:rsidR="00966DA0" w:rsidRDefault="00966DA0" w:rsidP="00CC2597"/>
    <w:p w14:paraId="0E452109" w14:textId="77777777" w:rsidR="00966DA0" w:rsidRDefault="00966DA0" w:rsidP="00CC2597"/>
    <w:p w14:paraId="61455AD8" w14:textId="77777777" w:rsidR="00966DA0" w:rsidRDefault="00966DA0" w:rsidP="00CC2597"/>
    <w:p w14:paraId="69850CD3" w14:textId="77777777" w:rsidR="00966DA0" w:rsidRDefault="00966DA0" w:rsidP="00CC2597"/>
    <w:p w14:paraId="2154934B" w14:textId="77777777" w:rsidR="00966DA0" w:rsidRDefault="00966DA0" w:rsidP="00CC2597"/>
    <w:p w14:paraId="4B93ECEB" w14:textId="77777777" w:rsidR="00966DA0" w:rsidRDefault="00966DA0" w:rsidP="00CC2597"/>
    <w:p w14:paraId="3FE9F159" w14:textId="77777777" w:rsidR="00966DA0" w:rsidRDefault="00966DA0" w:rsidP="00CC2597"/>
    <w:p w14:paraId="0AD67839" w14:textId="77777777" w:rsidR="00966DA0" w:rsidRDefault="00966DA0" w:rsidP="00CC2597"/>
    <w:p w14:paraId="77B9D4BD" w14:textId="77777777" w:rsidR="00966DA0" w:rsidRDefault="00966DA0" w:rsidP="00CC2597"/>
    <w:p w14:paraId="775E29C2" w14:textId="77777777" w:rsidR="00966DA0" w:rsidRDefault="00966DA0" w:rsidP="00CC2597"/>
    <w:p w14:paraId="0CCA3A7A" w14:textId="77777777" w:rsidR="00966DA0" w:rsidRDefault="00966DA0" w:rsidP="00CC2597"/>
    <w:p w14:paraId="2AC12E5F" w14:textId="77777777" w:rsidR="00966DA0" w:rsidRDefault="00966DA0" w:rsidP="00CC2597"/>
    <w:p w14:paraId="79884501" w14:textId="77777777" w:rsidR="00966DA0" w:rsidRDefault="00966DA0" w:rsidP="00CC2597"/>
    <w:p w14:paraId="6528FFA9" w14:textId="77777777" w:rsidR="00966DA0" w:rsidRDefault="00966DA0" w:rsidP="00CC2597"/>
    <w:p w14:paraId="1942AF5D" w14:textId="77777777" w:rsidR="00966DA0" w:rsidRDefault="00966DA0" w:rsidP="00CC2597"/>
    <w:p w14:paraId="09B277F2" w14:textId="77777777" w:rsidR="00966DA0" w:rsidRDefault="00966DA0" w:rsidP="00CC2597"/>
    <w:p w14:paraId="6A16A627" w14:textId="77777777" w:rsidR="00966DA0" w:rsidRDefault="00966DA0" w:rsidP="00CC2597"/>
    <w:p w14:paraId="168B938A" w14:textId="77777777" w:rsidR="00966DA0" w:rsidRDefault="00966DA0" w:rsidP="00CC2597"/>
    <w:p w14:paraId="569433AC" w14:textId="77777777" w:rsidR="00966DA0" w:rsidRDefault="00966DA0" w:rsidP="00CC2597"/>
    <w:p w14:paraId="28D55F6F" w14:textId="77777777" w:rsidR="00966DA0" w:rsidRDefault="00966DA0" w:rsidP="00CC2597"/>
    <w:p w14:paraId="48BCCF64" w14:textId="77777777" w:rsidR="00966DA0" w:rsidRDefault="00966DA0" w:rsidP="00CC2597"/>
    <w:p w14:paraId="3B908E4E" w14:textId="77777777" w:rsidR="00D16159" w:rsidRDefault="00D16159" w:rsidP="00CC2597"/>
    <w:p w14:paraId="17CF1C3A" w14:textId="11D07F54" w:rsidR="00966DA0" w:rsidRDefault="006F7F79" w:rsidP="00D31A09">
      <w:pPr>
        <w:ind w:firstLine="0"/>
      </w:pPr>
      <w:r>
        <w:t xml:space="preserve">  </w:t>
      </w:r>
    </w:p>
    <w:p w14:paraId="1D8C2B13" w14:textId="77777777" w:rsidR="00966DA0" w:rsidRDefault="00966DA0" w:rsidP="00CC2597"/>
    <w:p w14:paraId="05249995" w14:textId="77777777" w:rsidR="00966DA0" w:rsidRDefault="00966DA0" w:rsidP="00CC2597"/>
    <w:p w14:paraId="605C2F2F" w14:textId="77777777" w:rsidR="00966DA0" w:rsidRDefault="00966DA0" w:rsidP="00CC2597"/>
    <w:p w14:paraId="3143B06B" w14:textId="77777777" w:rsidR="00966DA0" w:rsidRDefault="00966DA0" w:rsidP="00CC2597"/>
    <w:p w14:paraId="7CCF92FE" w14:textId="77777777" w:rsidR="00966DA0" w:rsidRDefault="00966DA0" w:rsidP="007F5E47">
      <w:pPr>
        <w:ind w:firstLine="0"/>
      </w:pPr>
    </w:p>
    <w:p w14:paraId="1A9D9BD7" w14:textId="77777777" w:rsidR="00D51343" w:rsidRDefault="00D51343" w:rsidP="007F5E47">
      <w:pPr>
        <w:ind w:firstLine="0"/>
      </w:pPr>
    </w:p>
    <w:p w14:paraId="3ABEA3DD" w14:textId="77777777" w:rsidR="00966DA0" w:rsidRDefault="00966DA0" w:rsidP="00CC2597"/>
    <w:p w14:paraId="632CCEF4" w14:textId="2175E334" w:rsidR="00D4081E" w:rsidRDefault="00D4081E" w:rsidP="00D16159">
      <w:pPr>
        <w:pStyle w:val="Ttulo2"/>
      </w:pPr>
      <w:bookmarkStart w:id="42" w:name="_Toc169761091"/>
      <w:r>
        <w:lastRenderedPageBreak/>
        <w:t>Pruebas</w:t>
      </w:r>
      <w:bookmarkEnd w:id="42"/>
    </w:p>
    <w:p w14:paraId="2B57DB6E" w14:textId="6F33D7E0" w:rsidR="00D4081E" w:rsidRPr="00FA59E7" w:rsidRDefault="00FA59E7" w:rsidP="00D4081E">
      <w:pPr>
        <w:pStyle w:val="Sinespaciado"/>
        <w:rPr>
          <w:i/>
          <w:iCs/>
        </w:rPr>
      </w:pPr>
      <w:r w:rsidRPr="00FA59E7">
        <w:rPr>
          <w:i/>
          <w:iCs/>
        </w:rPr>
        <w:t>Pantallazos de las validaciones realizadas</w:t>
      </w:r>
    </w:p>
    <w:p w14:paraId="036AF87A" w14:textId="77777777" w:rsidR="00352B41" w:rsidRDefault="00352B41" w:rsidP="00352B41">
      <w:pPr>
        <w:ind w:firstLine="0"/>
        <w:rPr>
          <w:b/>
          <w:bCs/>
        </w:rPr>
      </w:pPr>
    </w:p>
    <w:p w14:paraId="73BD6668" w14:textId="5793ED3A" w:rsidR="00352B41" w:rsidRDefault="00352B41" w:rsidP="00F27F1C">
      <w:pPr>
        <w:pStyle w:val="Ttulo2"/>
        <w:ind w:left="708" w:firstLine="708"/>
      </w:pPr>
      <w:bookmarkStart w:id="43" w:name="_Toc169761092"/>
      <w:r>
        <w:t>Figura N°12</w:t>
      </w:r>
      <w:bookmarkEnd w:id="43"/>
    </w:p>
    <w:p w14:paraId="1FF50FB5" w14:textId="584E0A33" w:rsidR="00352B41" w:rsidRDefault="00352B41" w:rsidP="00352B41">
      <w:pPr>
        <w:rPr>
          <w:b/>
          <w:bCs/>
        </w:rPr>
      </w:pPr>
    </w:p>
    <w:p w14:paraId="3DAEA092" w14:textId="5391BC97" w:rsidR="00966DA0" w:rsidRDefault="00D51343" w:rsidP="00352B41">
      <w:pPr>
        <w:pStyle w:val="Sinespaciado"/>
        <w:rPr>
          <w:i/>
          <w:iCs/>
        </w:rPr>
      </w:pPr>
      <w:r>
        <w:rPr>
          <w:noProof/>
          <w:lang w:val="es-CO" w:eastAsia="es-CO"/>
        </w:rPr>
        <w:drawing>
          <wp:anchor distT="0" distB="0" distL="114300" distR="114300" simplePos="0" relativeHeight="251727872" behindDoc="0" locked="0" layoutInCell="1" allowOverlap="1" wp14:anchorId="65525129" wp14:editId="18E177F2">
            <wp:simplePos x="0" y="0"/>
            <wp:positionH relativeFrom="margin">
              <wp:align>center</wp:align>
            </wp:positionH>
            <wp:positionV relativeFrom="margin">
              <wp:posOffset>1570796</wp:posOffset>
            </wp:positionV>
            <wp:extent cx="4974590" cy="2648585"/>
            <wp:effectExtent l="19050" t="19050" r="16510" b="18415"/>
            <wp:wrapSquare wrapText="bothSides"/>
            <wp:docPr id="183767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7370" name=""/>
                    <pic:cNvPicPr/>
                  </pic:nvPicPr>
                  <pic:blipFill rotWithShape="1">
                    <a:blip r:embed="rId49" cstate="print">
                      <a:extLst>
                        <a:ext uri="{28A0092B-C50C-407E-A947-70E740481C1C}">
                          <a14:useLocalDpi xmlns:a14="http://schemas.microsoft.com/office/drawing/2010/main" val="0"/>
                        </a:ext>
                      </a:extLst>
                    </a:blip>
                    <a:srcRect b="5298"/>
                    <a:stretch/>
                  </pic:blipFill>
                  <pic:spPr bwMode="auto">
                    <a:xfrm>
                      <a:off x="0" y="0"/>
                      <a:ext cx="4974590" cy="2648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813">
        <w:rPr>
          <w:i/>
          <w:iCs/>
        </w:rPr>
        <w:t>Interfaz</w:t>
      </w:r>
      <w:r w:rsidR="00352B41">
        <w:rPr>
          <w:i/>
          <w:iCs/>
        </w:rPr>
        <w:t xml:space="preserve"> CEO</w:t>
      </w:r>
    </w:p>
    <w:p w14:paraId="0E0CB208" w14:textId="6E889B57" w:rsidR="00352B41" w:rsidRDefault="00352B41" w:rsidP="00352B41"/>
    <w:p w14:paraId="330D0407" w14:textId="77777777" w:rsidR="00352B41" w:rsidRDefault="00352B41" w:rsidP="00352B41"/>
    <w:p w14:paraId="29F7301D" w14:textId="2E5D5686" w:rsidR="00352B41" w:rsidRDefault="00352B41" w:rsidP="00352B41"/>
    <w:p w14:paraId="3EF7B24C" w14:textId="77777777" w:rsidR="00352B41" w:rsidRDefault="00352B41" w:rsidP="00352B41"/>
    <w:p w14:paraId="57143397" w14:textId="77777777" w:rsidR="00352B41" w:rsidRPr="00352B41" w:rsidRDefault="00352B41" w:rsidP="00352B41"/>
    <w:p w14:paraId="18949C4F" w14:textId="5E4434F7" w:rsidR="00352B41" w:rsidRDefault="00352B41" w:rsidP="00352B41"/>
    <w:p w14:paraId="5DD22FE5" w14:textId="77777777" w:rsidR="00352B41" w:rsidRDefault="00352B41" w:rsidP="00352B41">
      <w:pPr>
        <w:pStyle w:val="Sinespaciado"/>
        <w:rPr>
          <w:b/>
          <w:bCs/>
        </w:rPr>
      </w:pPr>
    </w:p>
    <w:p w14:paraId="63A2C6B2" w14:textId="77777777" w:rsidR="00352B41" w:rsidRDefault="00352B41" w:rsidP="00352B41">
      <w:pPr>
        <w:pStyle w:val="Sinespaciado"/>
        <w:rPr>
          <w:b/>
          <w:bCs/>
        </w:rPr>
      </w:pPr>
    </w:p>
    <w:p w14:paraId="7BC217D6" w14:textId="77777777" w:rsidR="00352B41" w:rsidRDefault="00352B41" w:rsidP="00352B41">
      <w:pPr>
        <w:pStyle w:val="Sinespaciado"/>
        <w:rPr>
          <w:b/>
          <w:bCs/>
        </w:rPr>
      </w:pPr>
    </w:p>
    <w:p w14:paraId="49C8D96C" w14:textId="77777777" w:rsidR="00352B41" w:rsidRDefault="00352B41" w:rsidP="00352B41">
      <w:pPr>
        <w:pStyle w:val="Sinespaciado"/>
        <w:rPr>
          <w:b/>
          <w:bCs/>
        </w:rPr>
      </w:pPr>
    </w:p>
    <w:p w14:paraId="5FA30A0D" w14:textId="77777777" w:rsidR="00352B41" w:rsidRDefault="00352B41" w:rsidP="00352B41">
      <w:pPr>
        <w:pStyle w:val="Sinespaciado"/>
        <w:rPr>
          <w:b/>
          <w:bCs/>
        </w:rPr>
      </w:pPr>
    </w:p>
    <w:p w14:paraId="456F4E20" w14:textId="7743F234" w:rsidR="00352B41" w:rsidRDefault="00352B41" w:rsidP="00F27F1C">
      <w:pPr>
        <w:pStyle w:val="Sinespaciado"/>
      </w:pPr>
      <w:r w:rsidRPr="00352B41">
        <w:rPr>
          <w:b/>
          <w:bCs/>
        </w:rPr>
        <w:t>Apunte</w:t>
      </w:r>
      <w:r w:rsidR="00F27F1C" w:rsidRPr="00352B41">
        <w:rPr>
          <w:b/>
          <w:bCs/>
        </w:rPr>
        <w:t>:</w:t>
      </w:r>
      <w:r w:rsidR="00F27F1C">
        <w:rPr>
          <w:b/>
          <w:bCs/>
        </w:rPr>
        <w:t xml:space="preserve"> </w:t>
      </w:r>
      <w:r w:rsidR="00F27F1C" w:rsidRPr="00F27F1C">
        <w:rPr>
          <w:bCs/>
        </w:rPr>
        <w:t>Se</w:t>
      </w:r>
      <w:r w:rsidRPr="00352B41">
        <w:t xml:space="preserve"> ingresa mediante el link</w:t>
      </w:r>
      <w:r>
        <w:t xml:space="preserve">, el cual solo lo </w:t>
      </w:r>
      <w:r w:rsidRPr="00352B41">
        <w:t>tendrá el CEO</w:t>
      </w:r>
      <w:r w:rsidR="00F32866">
        <w:t>.</w:t>
      </w:r>
    </w:p>
    <w:p w14:paraId="38D0E557" w14:textId="77777777" w:rsidR="00F27F1C" w:rsidRPr="00F27F1C" w:rsidRDefault="00F27F1C" w:rsidP="00F27F1C"/>
    <w:p w14:paraId="0ECB4DC5" w14:textId="646AB793" w:rsidR="00352B41" w:rsidRPr="00D51343" w:rsidRDefault="00352B41" w:rsidP="00F27F1C">
      <w:pPr>
        <w:pStyle w:val="Ttulo2"/>
        <w:ind w:left="708" w:firstLine="708"/>
      </w:pPr>
      <w:bookmarkStart w:id="44" w:name="_Toc169761093"/>
      <w:r>
        <w:t>Figura N°13</w:t>
      </w:r>
      <w:bookmarkEnd w:id="44"/>
    </w:p>
    <w:p w14:paraId="68C3659A" w14:textId="7FF66B4F" w:rsidR="00352B41" w:rsidRDefault="00352B41" w:rsidP="00352B41"/>
    <w:p w14:paraId="4BB34B51" w14:textId="77777777" w:rsidR="00D51343" w:rsidRDefault="00D51343" w:rsidP="00D51343">
      <w:pPr>
        <w:pStyle w:val="Sinespaciado"/>
        <w:rPr>
          <w:i/>
          <w:iCs/>
        </w:rPr>
      </w:pPr>
      <w:r>
        <w:rPr>
          <w:i/>
          <w:iCs/>
        </w:rPr>
        <w:t>Validación CEO</w:t>
      </w:r>
    </w:p>
    <w:p w14:paraId="2E46C9D1" w14:textId="2B7FBDFF" w:rsidR="00352B41" w:rsidRDefault="00D51343" w:rsidP="00352B41">
      <w:r>
        <w:rPr>
          <w:noProof/>
          <w:lang w:val="es-CO" w:eastAsia="es-CO"/>
        </w:rPr>
        <w:drawing>
          <wp:anchor distT="0" distB="0" distL="114300" distR="114300" simplePos="0" relativeHeight="251728896" behindDoc="0" locked="0" layoutInCell="1" allowOverlap="1" wp14:anchorId="7C0D1418" wp14:editId="5EA8A2B2">
            <wp:simplePos x="0" y="0"/>
            <wp:positionH relativeFrom="margin">
              <wp:align>center</wp:align>
            </wp:positionH>
            <wp:positionV relativeFrom="margin">
              <wp:posOffset>5636425</wp:posOffset>
            </wp:positionV>
            <wp:extent cx="4965065" cy="2649220"/>
            <wp:effectExtent l="19050" t="19050" r="26035" b="17780"/>
            <wp:wrapSquare wrapText="bothSides"/>
            <wp:docPr id="76747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3118" name=""/>
                    <pic:cNvPicPr/>
                  </pic:nvPicPr>
                  <pic:blipFill rotWithShape="1">
                    <a:blip r:embed="rId50" cstate="print">
                      <a:extLst>
                        <a:ext uri="{28A0092B-C50C-407E-A947-70E740481C1C}">
                          <a14:useLocalDpi xmlns:a14="http://schemas.microsoft.com/office/drawing/2010/main" val="0"/>
                        </a:ext>
                      </a:extLst>
                    </a:blip>
                    <a:srcRect b="5100"/>
                    <a:stretch/>
                  </pic:blipFill>
                  <pic:spPr bwMode="auto">
                    <a:xfrm>
                      <a:off x="0" y="0"/>
                      <a:ext cx="4965065" cy="2649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A13E4" w14:textId="76FB2E79" w:rsidR="00352B41" w:rsidRDefault="00352B41" w:rsidP="00352B41"/>
    <w:p w14:paraId="20A1217F" w14:textId="77777777" w:rsidR="00352B41" w:rsidRDefault="00352B41" w:rsidP="00352B41"/>
    <w:p w14:paraId="5E69EF6A" w14:textId="752C0E42" w:rsidR="00352B41" w:rsidRDefault="00352B41" w:rsidP="00352B41"/>
    <w:p w14:paraId="5F93A0B1" w14:textId="77777777" w:rsidR="00352B41" w:rsidRDefault="00352B41" w:rsidP="00352B41"/>
    <w:p w14:paraId="3CC4C76B" w14:textId="77777777" w:rsidR="00352B41" w:rsidRDefault="00352B41" w:rsidP="00352B41"/>
    <w:p w14:paraId="32BA8684" w14:textId="77777777" w:rsidR="00352B41" w:rsidRDefault="00352B41" w:rsidP="00352B41"/>
    <w:p w14:paraId="5180AE17" w14:textId="2C26DDB3" w:rsidR="00352B41" w:rsidRDefault="00352B41" w:rsidP="00352B41"/>
    <w:p w14:paraId="2C170637" w14:textId="77777777" w:rsidR="00352B41" w:rsidRDefault="00352B41" w:rsidP="00352B41"/>
    <w:p w14:paraId="2AA49C41" w14:textId="77777777" w:rsidR="00352B41" w:rsidRDefault="00352B41" w:rsidP="00352B41"/>
    <w:p w14:paraId="338386AD" w14:textId="77777777" w:rsidR="00352B41" w:rsidRDefault="00352B41" w:rsidP="00352B41"/>
    <w:p w14:paraId="3D3E335B" w14:textId="77777777" w:rsidR="00352B41" w:rsidRDefault="00352B41" w:rsidP="00352B41"/>
    <w:p w14:paraId="6EF2F466" w14:textId="0F7A245C" w:rsidR="00352B41" w:rsidRDefault="00352B41" w:rsidP="00352B41"/>
    <w:p w14:paraId="2CA31F8A" w14:textId="77777777" w:rsidR="00352B41" w:rsidRDefault="00352B41" w:rsidP="00352B41"/>
    <w:p w14:paraId="0BD4E570" w14:textId="77777777" w:rsidR="00D51343" w:rsidRDefault="00D51343" w:rsidP="00352B41">
      <w:pPr>
        <w:pStyle w:val="Sinespaciado"/>
        <w:rPr>
          <w:b/>
          <w:bCs/>
        </w:rPr>
      </w:pPr>
    </w:p>
    <w:p w14:paraId="2B26EBB5" w14:textId="10A7203A" w:rsidR="00352B41" w:rsidRDefault="00352B41" w:rsidP="00352B41">
      <w:pPr>
        <w:pStyle w:val="Sinespaciado"/>
      </w:pPr>
      <w:r w:rsidRPr="00352B41">
        <w:rPr>
          <w:b/>
          <w:bCs/>
        </w:rPr>
        <w:t>Apunte</w:t>
      </w:r>
      <w:r w:rsidR="00F27F1C" w:rsidRPr="00352B41">
        <w:rPr>
          <w:b/>
          <w:bCs/>
        </w:rPr>
        <w:t>:</w:t>
      </w:r>
      <w:r w:rsidR="00F27F1C">
        <w:rPr>
          <w:b/>
          <w:bCs/>
        </w:rPr>
        <w:t xml:space="preserve"> </w:t>
      </w:r>
      <w:r w:rsidR="00F27F1C" w:rsidRPr="00F27F1C">
        <w:rPr>
          <w:bCs/>
        </w:rPr>
        <w:t>Validación</w:t>
      </w:r>
      <w:r w:rsidR="00D51343">
        <w:t xml:space="preserve"> contraseña incorrecta</w:t>
      </w:r>
      <w:r w:rsidR="00F32866">
        <w:t>.</w:t>
      </w:r>
    </w:p>
    <w:p w14:paraId="2B7FD223" w14:textId="6E82D6A4" w:rsidR="00D51343" w:rsidRPr="00F27F1C" w:rsidRDefault="00D51343" w:rsidP="00F27F1C">
      <w:pPr>
        <w:pStyle w:val="Ttulo2"/>
        <w:ind w:left="708" w:firstLine="708"/>
      </w:pPr>
      <w:bookmarkStart w:id="45" w:name="_Toc169761094"/>
      <w:r>
        <w:lastRenderedPageBreak/>
        <w:t>Figura N°14</w:t>
      </w:r>
      <w:bookmarkEnd w:id="45"/>
    </w:p>
    <w:p w14:paraId="4C2D2BDF" w14:textId="067F7A02" w:rsidR="00D51343" w:rsidRDefault="00D51343" w:rsidP="00D51343">
      <w:pPr>
        <w:pStyle w:val="Sinespaciado"/>
        <w:rPr>
          <w:i/>
          <w:iCs/>
        </w:rPr>
      </w:pPr>
      <w:r>
        <w:rPr>
          <w:i/>
          <w:iCs/>
        </w:rPr>
        <w:t>Validación CEO</w:t>
      </w:r>
    </w:p>
    <w:p w14:paraId="5A473235" w14:textId="7209C6C4" w:rsidR="00352B41" w:rsidRDefault="00D51343" w:rsidP="00352B41">
      <w:r>
        <w:rPr>
          <w:noProof/>
          <w:lang w:val="es-CO" w:eastAsia="es-CO"/>
        </w:rPr>
        <w:drawing>
          <wp:anchor distT="0" distB="0" distL="114300" distR="114300" simplePos="0" relativeHeight="251729920" behindDoc="0" locked="0" layoutInCell="1" allowOverlap="1" wp14:anchorId="0A35057C" wp14:editId="5BDA3075">
            <wp:simplePos x="0" y="0"/>
            <wp:positionH relativeFrom="margin">
              <wp:align>center</wp:align>
            </wp:positionH>
            <wp:positionV relativeFrom="margin">
              <wp:posOffset>735965</wp:posOffset>
            </wp:positionV>
            <wp:extent cx="4718050" cy="2517820"/>
            <wp:effectExtent l="19050" t="19050" r="25400" b="15875"/>
            <wp:wrapSquare wrapText="bothSides"/>
            <wp:docPr id="24124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1944" name=""/>
                    <pic:cNvPicPr/>
                  </pic:nvPicPr>
                  <pic:blipFill rotWithShape="1">
                    <a:blip r:embed="rId51" cstate="print">
                      <a:extLst>
                        <a:ext uri="{28A0092B-C50C-407E-A947-70E740481C1C}">
                          <a14:useLocalDpi xmlns:a14="http://schemas.microsoft.com/office/drawing/2010/main" val="0"/>
                        </a:ext>
                      </a:extLst>
                    </a:blip>
                    <a:srcRect b="5088"/>
                    <a:stretch/>
                  </pic:blipFill>
                  <pic:spPr bwMode="auto">
                    <a:xfrm>
                      <a:off x="0" y="0"/>
                      <a:ext cx="4718050" cy="25178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CEE6B35" w14:textId="41F1BDC3" w:rsidR="00D51343" w:rsidRDefault="00D51343" w:rsidP="00D51343">
      <w:pPr>
        <w:jc w:val="center"/>
      </w:pPr>
    </w:p>
    <w:p w14:paraId="7315C003" w14:textId="77777777" w:rsidR="00D51343" w:rsidRDefault="00D51343" w:rsidP="00D51343">
      <w:pPr>
        <w:jc w:val="center"/>
      </w:pPr>
    </w:p>
    <w:p w14:paraId="6DFDB9D0" w14:textId="77777777" w:rsidR="00D51343" w:rsidRDefault="00D51343" w:rsidP="00D51343">
      <w:pPr>
        <w:jc w:val="center"/>
      </w:pPr>
    </w:p>
    <w:p w14:paraId="38D6E567" w14:textId="77777777" w:rsidR="00D51343" w:rsidRDefault="00D51343" w:rsidP="00D51343">
      <w:pPr>
        <w:jc w:val="center"/>
      </w:pPr>
    </w:p>
    <w:p w14:paraId="492C3117" w14:textId="77777777" w:rsidR="00D51343" w:rsidRDefault="00D51343" w:rsidP="00D51343">
      <w:pPr>
        <w:jc w:val="center"/>
      </w:pPr>
    </w:p>
    <w:p w14:paraId="7D2D5015" w14:textId="77777777" w:rsidR="00D51343" w:rsidRDefault="00D51343" w:rsidP="00D51343">
      <w:pPr>
        <w:jc w:val="center"/>
      </w:pPr>
    </w:p>
    <w:p w14:paraId="44178816" w14:textId="77777777" w:rsidR="00D51343" w:rsidRDefault="00D51343" w:rsidP="00D51343">
      <w:pPr>
        <w:jc w:val="center"/>
      </w:pPr>
    </w:p>
    <w:p w14:paraId="23501737" w14:textId="77777777" w:rsidR="00D51343" w:rsidRDefault="00D51343" w:rsidP="00D51343">
      <w:pPr>
        <w:jc w:val="center"/>
      </w:pPr>
    </w:p>
    <w:p w14:paraId="16DA96F0" w14:textId="77777777" w:rsidR="00D51343" w:rsidRDefault="00D51343" w:rsidP="00D51343">
      <w:pPr>
        <w:jc w:val="center"/>
      </w:pPr>
    </w:p>
    <w:p w14:paraId="74115509" w14:textId="77777777" w:rsidR="00D51343" w:rsidRDefault="00D51343" w:rsidP="00D51343">
      <w:pPr>
        <w:jc w:val="center"/>
      </w:pPr>
    </w:p>
    <w:p w14:paraId="676F7692" w14:textId="77777777" w:rsidR="00D51343" w:rsidRDefault="00D51343" w:rsidP="00D51343">
      <w:pPr>
        <w:jc w:val="center"/>
      </w:pPr>
    </w:p>
    <w:p w14:paraId="2962DD67" w14:textId="77777777" w:rsidR="00D51343" w:rsidRDefault="00D51343" w:rsidP="00D51343">
      <w:pPr>
        <w:jc w:val="center"/>
      </w:pPr>
    </w:p>
    <w:p w14:paraId="7F7761FF" w14:textId="77777777" w:rsidR="00D51343" w:rsidRDefault="00D51343" w:rsidP="00D51343">
      <w:pPr>
        <w:jc w:val="center"/>
      </w:pPr>
    </w:p>
    <w:p w14:paraId="0404B649" w14:textId="77777777" w:rsidR="00D51343" w:rsidRDefault="00D51343" w:rsidP="00D51343">
      <w:pPr>
        <w:jc w:val="center"/>
      </w:pPr>
    </w:p>
    <w:p w14:paraId="768C06F1" w14:textId="77777777" w:rsidR="00F27F1C" w:rsidRDefault="00F27F1C" w:rsidP="00D51343">
      <w:pPr>
        <w:jc w:val="center"/>
      </w:pPr>
    </w:p>
    <w:p w14:paraId="5FD2D367" w14:textId="77777777" w:rsidR="00D51343" w:rsidRDefault="00D51343" w:rsidP="00D51343">
      <w:pPr>
        <w:jc w:val="center"/>
      </w:pPr>
    </w:p>
    <w:p w14:paraId="160EBA81" w14:textId="4E15AEA5" w:rsidR="00F27F1C" w:rsidRPr="00F27F1C" w:rsidRDefault="00D51343" w:rsidP="00F27F1C">
      <w:pPr>
        <w:pStyle w:val="Sinespaciado"/>
      </w:pPr>
      <w:r w:rsidRPr="00352B41">
        <w:rPr>
          <w:b/>
          <w:bCs/>
        </w:rPr>
        <w:t>Apunte:</w:t>
      </w:r>
      <w:r>
        <w:rPr>
          <w:b/>
          <w:bCs/>
        </w:rPr>
        <w:t xml:space="preserve"> </w:t>
      </w:r>
      <w:r w:rsidRPr="00352B41">
        <w:rPr>
          <w:b/>
          <w:bCs/>
        </w:rPr>
        <w:t xml:space="preserve"> </w:t>
      </w:r>
      <w:r>
        <w:t>Validación contraseña correcta</w:t>
      </w:r>
      <w:r w:rsidR="00F32866">
        <w:t>.</w:t>
      </w:r>
    </w:p>
    <w:p w14:paraId="7889769D" w14:textId="77777777" w:rsidR="00D51343" w:rsidRDefault="00D51343" w:rsidP="00D51343"/>
    <w:p w14:paraId="718FE11B" w14:textId="77777777" w:rsidR="00D51343" w:rsidRDefault="00D51343" w:rsidP="00F27F1C">
      <w:pPr>
        <w:ind w:firstLine="0"/>
      </w:pPr>
    </w:p>
    <w:p w14:paraId="742FC6AB" w14:textId="7F86B962" w:rsidR="00D51343" w:rsidRPr="00F27F1C" w:rsidRDefault="00D51343" w:rsidP="00F27F1C">
      <w:pPr>
        <w:pStyle w:val="Ttulo2"/>
        <w:ind w:left="708" w:firstLine="708"/>
      </w:pPr>
      <w:bookmarkStart w:id="46" w:name="_Toc169761095"/>
      <w:r>
        <w:t>Figura N°15</w:t>
      </w:r>
      <w:bookmarkEnd w:id="46"/>
    </w:p>
    <w:p w14:paraId="67E5809C" w14:textId="1E6F6905" w:rsidR="00D51343" w:rsidRDefault="00D61813" w:rsidP="00D51343">
      <w:pPr>
        <w:pStyle w:val="Sinespaciado"/>
        <w:rPr>
          <w:i/>
          <w:iCs/>
        </w:rPr>
      </w:pPr>
      <w:r>
        <w:rPr>
          <w:i/>
          <w:iCs/>
        </w:rPr>
        <w:t>Interfaz</w:t>
      </w:r>
      <w:r w:rsidR="00D51343">
        <w:rPr>
          <w:i/>
          <w:iCs/>
        </w:rPr>
        <w:t xml:space="preserve"> CEO | </w:t>
      </w:r>
      <w:r w:rsidR="00FE05DE">
        <w:rPr>
          <w:i/>
          <w:iCs/>
        </w:rPr>
        <w:t>Interfaz</w:t>
      </w:r>
      <w:r w:rsidR="00D51343">
        <w:rPr>
          <w:i/>
          <w:iCs/>
        </w:rPr>
        <w:t xml:space="preserve"> Administrador</w:t>
      </w:r>
    </w:p>
    <w:p w14:paraId="5807B91D" w14:textId="16216ED0" w:rsidR="00D51343" w:rsidRPr="00D51343" w:rsidRDefault="00D51343" w:rsidP="00D51343">
      <w:r>
        <w:rPr>
          <w:noProof/>
          <w:lang w:val="es-CO" w:eastAsia="es-CO"/>
        </w:rPr>
        <w:drawing>
          <wp:anchor distT="0" distB="0" distL="114300" distR="114300" simplePos="0" relativeHeight="251730944" behindDoc="0" locked="0" layoutInCell="1" allowOverlap="1" wp14:anchorId="4741C340" wp14:editId="4E066367">
            <wp:simplePos x="0" y="0"/>
            <wp:positionH relativeFrom="margin">
              <wp:align>center</wp:align>
            </wp:positionH>
            <wp:positionV relativeFrom="margin">
              <wp:posOffset>4955802</wp:posOffset>
            </wp:positionV>
            <wp:extent cx="4988119" cy="2649600"/>
            <wp:effectExtent l="19050" t="19050" r="22225" b="17780"/>
            <wp:wrapSquare wrapText="bothSides"/>
            <wp:docPr id="167796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67504" name=""/>
                    <pic:cNvPicPr/>
                  </pic:nvPicPr>
                  <pic:blipFill rotWithShape="1">
                    <a:blip r:embed="rId52" cstate="print">
                      <a:extLst>
                        <a:ext uri="{28A0092B-C50C-407E-A947-70E740481C1C}">
                          <a14:useLocalDpi xmlns:a14="http://schemas.microsoft.com/office/drawing/2010/main" val="0"/>
                        </a:ext>
                      </a:extLst>
                    </a:blip>
                    <a:srcRect b="5528"/>
                    <a:stretch/>
                  </pic:blipFill>
                  <pic:spPr bwMode="auto">
                    <a:xfrm>
                      <a:off x="0" y="0"/>
                      <a:ext cx="4988119"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A3AE87D" w14:textId="54A3ACF6" w:rsidR="00D51343" w:rsidRDefault="00D51343" w:rsidP="00D51343">
      <w:pPr>
        <w:rPr>
          <w:noProof/>
        </w:rPr>
      </w:pPr>
    </w:p>
    <w:p w14:paraId="34C70E9F" w14:textId="2E8694CC" w:rsidR="00D51343" w:rsidRDefault="00D51343" w:rsidP="00D51343">
      <w:pPr>
        <w:ind w:firstLine="0"/>
        <w:rPr>
          <w:noProof/>
        </w:rPr>
      </w:pPr>
    </w:p>
    <w:p w14:paraId="16B7BB1A" w14:textId="77777777" w:rsidR="00D51343" w:rsidRDefault="00D51343" w:rsidP="00D51343">
      <w:pPr>
        <w:ind w:firstLine="0"/>
        <w:rPr>
          <w:noProof/>
        </w:rPr>
      </w:pPr>
    </w:p>
    <w:p w14:paraId="4EB52808" w14:textId="77777777" w:rsidR="00D51343" w:rsidRDefault="00D51343" w:rsidP="00D51343">
      <w:pPr>
        <w:ind w:firstLine="0"/>
        <w:rPr>
          <w:noProof/>
        </w:rPr>
      </w:pPr>
    </w:p>
    <w:p w14:paraId="660A097D" w14:textId="77777777" w:rsidR="00D51343" w:rsidRDefault="00D51343" w:rsidP="00D51343">
      <w:pPr>
        <w:ind w:firstLine="0"/>
        <w:rPr>
          <w:noProof/>
        </w:rPr>
      </w:pPr>
    </w:p>
    <w:p w14:paraId="68B9DB4B" w14:textId="77777777" w:rsidR="00D51343" w:rsidRDefault="00D51343" w:rsidP="00D51343">
      <w:pPr>
        <w:ind w:firstLine="0"/>
        <w:rPr>
          <w:noProof/>
        </w:rPr>
      </w:pPr>
    </w:p>
    <w:p w14:paraId="5C9FA29C" w14:textId="77777777" w:rsidR="00D51343" w:rsidRDefault="00D51343" w:rsidP="00D51343">
      <w:pPr>
        <w:ind w:firstLine="0"/>
        <w:rPr>
          <w:noProof/>
        </w:rPr>
      </w:pPr>
    </w:p>
    <w:p w14:paraId="4C879839" w14:textId="77777777" w:rsidR="00D51343" w:rsidRDefault="00D51343" w:rsidP="00D51343">
      <w:pPr>
        <w:ind w:firstLine="0"/>
        <w:rPr>
          <w:noProof/>
        </w:rPr>
      </w:pPr>
    </w:p>
    <w:p w14:paraId="39A3EA91" w14:textId="77777777" w:rsidR="00D51343" w:rsidRDefault="00D51343" w:rsidP="00D51343">
      <w:pPr>
        <w:ind w:firstLine="0"/>
        <w:rPr>
          <w:noProof/>
        </w:rPr>
      </w:pPr>
    </w:p>
    <w:p w14:paraId="7096803B" w14:textId="77777777" w:rsidR="00D51343" w:rsidRDefault="00D51343" w:rsidP="00D51343">
      <w:pPr>
        <w:ind w:firstLine="0"/>
        <w:rPr>
          <w:noProof/>
        </w:rPr>
      </w:pPr>
    </w:p>
    <w:p w14:paraId="310AEC96" w14:textId="77777777" w:rsidR="00D51343" w:rsidRDefault="00D51343" w:rsidP="00D51343">
      <w:pPr>
        <w:ind w:firstLine="0"/>
        <w:rPr>
          <w:noProof/>
        </w:rPr>
      </w:pPr>
    </w:p>
    <w:p w14:paraId="5922967A" w14:textId="77777777" w:rsidR="00D51343" w:rsidRDefault="00D51343" w:rsidP="00D51343">
      <w:pPr>
        <w:ind w:firstLine="0"/>
        <w:rPr>
          <w:noProof/>
        </w:rPr>
      </w:pPr>
    </w:p>
    <w:p w14:paraId="0287FFC1" w14:textId="77777777" w:rsidR="00D51343" w:rsidRDefault="00D51343" w:rsidP="00D51343">
      <w:pPr>
        <w:ind w:firstLine="0"/>
        <w:rPr>
          <w:noProof/>
        </w:rPr>
      </w:pPr>
    </w:p>
    <w:p w14:paraId="49B02602" w14:textId="77777777" w:rsidR="00D51343" w:rsidRDefault="00D51343" w:rsidP="00D51343">
      <w:pPr>
        <w:ind w:firstLine="0"/>
        <w:rPr>
          <w:noProof/>
        </w:rPr>
      </w:pPr>
    </w:p>
    <w:p w14:paraId="75D2AB3D" w14:textId="77777777" w:rsidR="00D51343" w:rsidRDefault="00D51343" w:rsidP="00D51343">
      <w:pPr>
        <w:pStyle w:val="Sinespaciado"/>
        <w:rPr>
          <w:b/>
          <w:bCs/>
        </w:rPr>
      </w:pPr>
    </w:p>
    <w:p w14:paraId="2A216419" w14:textId="3839B701" w:rsidR="00D51343" w:rsidRDefault="00D51343" w:rsidP="00D51343">
      <w:pPr>
        <w:pStyle w:val="Sinespaciado"/>
      </w:pPr>
      <w:r w:rsidRPr="00352B41">
        <w:rPr>
          <w:b/>
          <w:bCs/>
        </w:rPr>
        <w:t>Apunte:</w:t>
      </w:r>
      <w:r>
        <w:rPr>
          <w:b/>
          <w:bCs/>
        </w:rPr>
        <w:t xml:space="preserve"> </w:t>
      </w:r>
      <w:r w:rsidRPr="00352B41">
        <w:rPr>
          <w:b/>
          <w:bCs/>
        </w:rPr>
        <w:t xml:space="preserve"> </w:t>
      </w:r>
      <w:r>
        <w:t>Todos los campos contienen validaciones</w:t>
      </w:r>
      <w:r w:rsidR="00F32866">
        <w:t>.</w:t>
      </w:r>
    </w:p>
    <w:p w14:paraId="4120B87B" w14:textId="690F8259" w:rsidR="00D51343" w:rsidRDefault="00D51343" w:rsidP="00D51343">
      <w:pPr>
        <w:tabs>
          <w:tab w:val="left" w:pos="2366"/>
        </w:tabs>
      </w:pPr>
    </w:p>
    <w:p w14:paraId="2904BFF2" w14:textId="77777777" w:rsidR="00C96292" w:rsidRDefault="00C96292" w:rsidP="00D51343">
      <w:pPr>
        <w:tabs>
          <w:tab w:val="left" w:pos="2366"/>
        </w:tabs>
      </w:pPr>
    </w:p>
    <w:p w14:paraId="7D14DD65" w14:textId="77777777" w:rsidR="00C96292" w:rsidRDefault="00C96292" w:rsidP="00D51343">
      <w:pPr>
        <w:tabs>
          <w:tab w:val="left" w:pos="2366"/>
        </w:tabs>
      </w:pPr>
    </w:p>
    <w:p w14:paraId="0DBCFA83" w14:textId="77777777" w:rsidR="006F107B" w:rsidRDefault="006F107B" w:rsidP="00F27F1C">
      <w:pPr>
        <w:pStyle w:val="Ttulo2"/>
        <w:ind w:left="708" w:firstLine="708"/>
      </w:pPr>
      <w:bookmarkStart w:id="47" w:name="_Toc169761096"/>
      <w:r>
        <w:lastRenderedPageBreak/>
        <w:t>Figura N°16</w:t>
      </w:r>
      <w:bookmarkEnd w:id="47"/>
    </w:p>
    <w:p w14:paraId="25E331C8" w14:textId="77777777" w:rsidR="006F107B" w:rsidRPr="00D51343" w:rsidRDefault="006F107B" w:rsidP="006F107B">
      <w:pPr>
        <w:ind w:left="708" w:firstLine="708"/>
        <w:rPr>
          <w:b/>
          <w:bCs/>
        </w:rPr>
      </w:pPr>
    </w:p>
    <w:p w14:paraId="17F9965B" w14:textId="77777777" w:rsidR="006F107B" w:rsidRDefault="006F107B" w:rsidP="006F107B">
      <w:pPr>
        <w:pStyle w:val="Sinespaciado"/>
        <w:rPr>
          <w:i/>
          <w:iCs/>
        </w:rPr>
      </w:pPr>
      <w:r>
        <w:rPr>
          <w:i/>
          <w:iCs/>
        </w:rPr>
        <w:t>Validación CEO | Creación Empresas</w:t>
      </w:r>
    </w:p>
    <w:p w14:paraId="5D09EC96" w14:textId="77777777" w:rsidR="006F107B" w:rsidRDefault="006F107B" w:rsidP="006F107B">
      <w:r>
        <w:rPr>
          <w:noProof/>
          <w:lang w:val="es-CO" w:eastAsia="es-CO"/>
        </w:rPr>
        <w:drawing>
          <wp:anchor distT="0" distB="0" distL="114300" distR="114300" simplePos="0" relativeHeight="251732992" behindDoc="0" locked="0" layoutInCell="1" allowOverlap="1" wp14:anchorId="27DF2342" wp14:editId="36585FE9">
            <wp:simplePos x="0" y="0"/>
            <wp:positionH relativeFrom="margin">
              <wp:align>center</wp:align>
            </wp:positionH>
            <wp:positionV relativeFrom="margin">
              <wp:posOffset>757428</wp:posOffset>
            </wp:positionV>
            <wp:extent cx="4711696" cy="2505154"/>
            <wp:effectExtent l="19050" t="19050" r="13335" b="9525"/>
            <wp:wrapSquare wrapText="bothSides"/>
            <wp:docPr id="49091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5335" name=""/>
                    <pic:cNvPicPr/>
                  </pic:nvPicPr>
                  <pic:blipFill rotWithShape="1">
                    <a:blip r:embed="rId53" cstate="print">
                      <a:extLst>
                        <a:ext uri="{28A0092B-C50C-407E-A947-70E740481C1C}">
                          <a14:useLocalDpi xmlns:a14="http://schemas.microsoft.com/office/drawing/2010/main" val="0"/>
                        </a:ext>
                      </a:extLst>
                    </a:blip>
                    <a:srcRect b="5438"/>
                    <a:stretch/>
                  </pic:blipFill>
                  <pic:spPr bwMode="auto">
                    <a:xfrm>
                      <a:off x="0" y="0"/>
                      <a:ext cx="4711696" cy="250515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0C613ED" w14:textId="77777777" w:rsidR="006F107B" w:rsidRPr="00C96292" w:rsidRDefault="006F107B" w:rsidP="006F107B"/>
    <w:p w14:paraId="29F75858" w14:textId="77777777" w:rsidR="006F107B" w:rsidRDefault="006F107B" w:rsidP="006F107B">
      <w:pPr>
        <w:tabs>
          <w:tab w:val="left" w:pos="2366"/>
        </w:tabs>
      </w:pPr>
    </w:p>
    <w:p w14:paraId="1104FB5E" w14:textId="77777777" w:rsidR="006F107B" w:rsidRDefault="006F107B" w:rsidP="006F107B">
      <w:pPr>
        <w:tabs>
          <w:tab w:val="left" w:pos="2366"/>
        </w:tabs>
      </w:pPr>
    </w:p>
    <w:p w14:paraId="072BFEFF" w14:textId="77777777" w:rsidR="006F107B" w:rsidRDefault="006F107B" w:rsidP="006F107B">
      <w:pPr>
        <w:tabs>
          <w:tab w:val="left" w:pos="2366"/>
        </w:tabs>
      </w:pPr>
    </w:p>
    <w:p w14:paraId="3DE238CE" w14:textId="77777777" w:rsidR="006F107B" w:rsidRDefault="006F107B" w:rsidP="006F107B">
      <w:pPr>
        <w:tabs>
          <w:tab w:val="left" w:pos="2366"/>
        </w:tabs>
      </w:pPr>
    </w:p>
    <w:p w14:paraId="2AAA0B35" w14:textId="77777777" w:rsidR="006F107B" w:rsidRDefault="006F107B" w:rsidP="006F107B">
      <w:pPr>
        <w:tabs>
          <w:tab w:val="left" w:pos="2366"/>
        </w:tabs>
      </w:pPr>
    </w:p>
    <w:p w14:paraId="587CB7F6" w14:textId="77777777" w:rsidR="006F107B" w:rsidRDefault="006F107B" w:rsidP="006F107B">
      <w:pPr>
        <w:tabs>
          <w:tab w:val="left" w:pos="2366"/>
        </w:tabs>
      </w:pPr>
    </w:p>
    <w:p w14:paraId="43AA2BB0" w14:textId="77777777" w:rsidR="006F107B" w:rsidRDefault="006F107B" w:rsidP="006F107B">
      <w:pPr>
        <w:tabs>
          <w:tab w:val="left" w:pos="2366"/>
        </w:tabs>
      </w:pPr>
    </w:p>
    <w:p w14:paraId="725AD82D" w14:textId="77777777" w:rsidR="006F107B" w:rsidRDefault="006F107B" w:rsidP="006F107B">
      <w:pPr>
        <w:tabs>
          <w:tab w:val="left" w:pos="2366"/>
        </w:tabs>
      </w:pPr>
    </w:p>
    <w:p w14:paraId="22241D00" w14:textId="77777777" w:rsidR="006F107B" w:rsidRDefault="006F107B" w:rsidP="006F107B">
      <w:pPr>
        <w:tabs>
          <w:tab w:val="left" w:pos="2366"/>
        </w:tabs>
      </w:pPr>
    </w:p>
    <w:p w14:paraId="5E795D25" w14:textId="77777777" w:rsidR="006F107B" w:rsidRDefault="006F107B" w:rsidP="006F107B">
      <w:pPr>
        <w:tabs>
          <w:tab w:val="left" w:pos="2366"/>
        </w:tabs>
      </w:pPr>
    </w:p>
    <w:p w14:paraId="70F72D9A" w14:textId="77777777" w:rsidR="006F107B" w:rsidRDefault="006F107B" w:rsidP="006F107B">
      <w:pPr>
        <w:tabs>
          <w:tab w:val="left" w:pos="2366"/>
        </w:tabs>
      </w:pPr>
    </w:p>
    <w:p w14:paraId="559D72FE" w14:textId="77777777" w:rsidR="006F107B" w:rsidRDefault="006F107B" w:rsidP="006F107B">
      <w:pPr>
        <w:tabs>
          <w:tab w:val="left" w:pos="2366"/>
        </w:tabs>
      </w:pPr>
    </w:p>
    <w:p w14:paraId="0ED5710E" w14:textId="77777777" w:rsidR="006F107B" w:rsidRDefault="006F107B" w:rsidP="00F27F1C">
      <w:pPr>
        <w:tabs>
          <w:tab w:val="left" w:pos="2366"/>
        </w:tabs>
        <w:ind w:firstLine="0"/>
      </w:pPr>
    </w:p>
    <w:p w14:paraId="2D5EE70D" w14:textId="77777777" w:rsidR="006F107B" w:rsidRDefault="006F107B" w:rsidP="006F107B">
      <w:pPr>
        <w:tabs>
          <w:tab w:val="left" w:pos="2366"/>
        </w:tabs>
      </w:pPr>
    </w:p>
    <w:p w14:paraId="71C890CD" w14:textId="49888979" w:rsidR="00F32866" w:rsidRDefault="006F107B" w:rsidP="00F27F1C">
      <w:pPr>
        <w:pStyle w:val="Sinespaciado"/>
      </w:pPr>
      <w:r w:rsidRPr="00352B41">
        <w:rPr>
          <w:b/>
          <w:bCs/>
        </w:rPr>
        <w:t>Apunte</w:t>
      </w:r>
      <w:r w:rsidR="00F27F1C" w:rsidRPr="00352B41">
        <w:rPr>
          <w:b/>
          <w:bCs/>
        </w:rPr>
        <w:t>:</w:t>
      </w:r>
      <w:r w:rsidR="00F27F1C">
        <w:rPr>
          <w:b/>
          <w:bCs/>
        </w:rPr>
        <w:t xml:space="preserve"> </w:t>
      </w:r>
      <w:r w:rsidR="00F27F1C" w:rsidRPr="00F27F1C">
        <w:rPr>
          <w:bCs/>
        </w:rPr>
        <w:t>Todos</w:t>
      </w:r>
      <w:r>
        <w:t xml:space="preserve"> los campos contienen validaciones.</w:t>
      </w:r>
    </w:p>
    <w:p w14:paraId="7DA87E17" w14:textId="77777777" w:rsidR="006F107B" w:rsidRDefault="006F107B" w:rsidP="00F32866"/>
    <w:p w14:paraId="5CCB7791" w14:textId="0DBC64CB" w:rsidR="006F107B" w:rsidRDefault="006F107B" w:rsidP="00F27F1C">
      <w:pPr>
        <w:pStyle w:val="Ttulo2"/>
        <w:ind w:left="708" w:firstLine="708"/>
      </w:pPr>
      <w:bookmarkStart w:id="48" w:name="_Toc169761097"/>
      <w:r>
        <w:t>Figura N°1</w:t>
      </w:r>
      <w:r w:rsidR="000A30DF">
        <w:t>7</w:t>
      </w:r>
      <w:bookmarkEnd w:id="48"/>
      <w:r w:rsidR="00F27F1C">
        <w:tab/>
      </w:r>
    </w:p>
    <w:p w14:paraId="04B6ECE4" w14:textId="77777777" w:rsidR="006F107B" w:rsidRPr="00D51343" w:rsidRDefault="006F107B" w:rsidP="006F107B">
      <w:pPr>
        <w:ind w:left="708" w:firstLine="708"/>
        <w:rPr>
          <w:b/>
          <w:bCs/>
        </w:rPr>
      </w:pPr>
    </w:p>
    <w:p w14:paraId="78AA99ED" w14:textId="703D9660" w:rsidR="006F107B" w:rsidRDefault="006F107B" w:rsidP="006F107B">
      <w:pPr>
        <w:pStyle w:val="Sinespaciado"/>
        <w:rPr>
          <w:i/>
          <w:iCs/>
        </w:rPr>
      </w:pPr>
      <w:r>
        <w:rPr>
          <w:i/>
          <w:iCs/>
        </w:rPr>
        <w:t>Validación CEO | Creación Empresas</w:t>
      </w:r>
    </w:p>
    <w:p w14:paraId="1F4F2FE1" w14:textId="2D24E3AE" w:rsidR="006F107B" w:rsidRDefault="006F107B" w:rsidP="00570478">
      <w:r>
        <w:rPr>
          <w:noProof/>
          <w:lang w:val="es-CO" w:eastAsia="es-CO"/>
        </w:rPr>
        <w:drawing>
          <wp:anchor distT="0" distB="0" distL="114300" distR="114300" simplePos="0" relativeHeight="251736064" behindDoc="0" locked="0" layoutInCell="1" allowOverlap="1" wp14:anchorId="3D56A1C3" wp14:editId="2651D9FF">
            <wp:simplePos x="0" y="0"/>
            <wp:positionH relativeFrom="margin">
              <wp:align>center</wp:align>
            </wp:positionH>
            <wp:positionV relativeFrom="margin">
              <wp:posOffset>5113370</wp:posOffset>
            </wp:positionV>
            <wp:extent cx="5030258" cy="2649600"/>
            <wp:effectExtent l="19050" t="19050" r="18415" b="17780"/>
            <wp:wrapSquare wrapText="bothSides"/>
            <wp:docPr id="1004344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4706" name=""/>
                    <pic:cNvPicPr/>
                  </pic:nvPicPr>
                  <pic:blipFill rotWithShape="1">
                    <a:blip r:embed="rId54" cstate="print">
                      <a:extLst>
                        <a:ext uri="{28A0092B-C50C-407E-A947-70E740481C1C}">
                          <a14:useLocalDpi xmlns:a14="http://schemas.microsoft.com/office/drawing/2010/main" val="0"/>
                        </a:ext>
                      </a:extLst>
                    </a:blip>
                    <a:srcRect b="6320"/>
                    <a:stretch/>
                  </pic:blipFill>
                  <pic:spPr bwMode="auto">
                    <a:xfrm>
                      <a:off x="0" y="0"/>
                      <a:ext cx="5030258"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val="es-CO" w:eastAsia="es-CO"/>
        </w:rPr>
        <w:drawing>
          <wp:anchor distT="0" distB="0" distL="114300" distR="114300" simplePos="0" relativeHeight="251735040" behindDoc="0" locked="0" layoutInCell="1" allowOverlap="1" wp14:anchorId="7DE8F0A9" wp14:editId="4D4F4116">
            <wp:simplePos x="0" y="0"/>
            <wp:positionH relativeFrom="margin">
              <wp:align>center</wp:align>
            </wp:positionH>
            <wp:positionV relativeFrom="margin">
              <wp:posOffset>757428</wp:posOffset>
            </wp:positionV>
            <wp:extent cx="4711696" cy="2505154"/>
            <wp:effectExtent l="19050" t="19050" r="13335" b="9525"/>
            <wp:wrapSquare wrapText="bothSides"/>
            <wp:docPr id="1234889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5335" name=""/>
                    <pic:cNvPicPr/>
                  </pic:nvPicPr>
                  <pic:blipFill rotWithShape="1">
                    <a:blip r:embed="rId53" cstate="print">
                      <a:extLst>
                        <a:ext uri="{28A0092B-C50C-407E-A947-70E740481C1C}">
                          <a14:useLocalDpi xmlns:a14="http://schemas.microsoft.com/office/drawing/2010/main" val="0"/>
                        </a:ext>
                      </a:extLst>
                    </a:blip>
                    <a:srcRect b="5438"/>
                    <a:stretch/>
                  </pic:blipFill>
                  <pic:spPr bwMode="auto">
                    <a:xfrm>
                      <a:off x="0" y="0"/>
                      <a:ext cx="4711696" cy="250515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6A3DE49" w14:textId="77777777" w:rsidR="00570478" w:rsidRDefault="00570478" w:rsidP="00570478"/>
    <w:p w14:paraId="3BEC93A5" w14:textId="3C662496" w:rsidR="006F107B" w:rsidRDefault="006F107B" w:rsidP="006F107B">
      <w:pPr>
        <w:pStyle w:val="Sinespaciado"/>
      </w:pPr>
      <w:r w:rsidRPr="00352B41">
        <w:rPr>
          <w:b/>
          <w:bCs/>
        </w:rPr>
        <w:t>Apunte:</w:t>
      </w:r>
      <w:r>
        <w:rPr>
          <w:b/>
          <w:bCs/>
        </w:rPr>
        <w:t xml:space="preserve"> </w:t>
      </w:r>
      <w:r w:rsidRPr="00352B41">
        <w:rPr>
          <w:b/>
          <w:bCs/>
        </w:rPr>
        <w:t xml:space="preserve"> </w:t>
      </w:r>
      <w:r>
        <w:t>Mensaje cuando la empresa fue creada con éxito.</w:t>
      </w:r>
    </w:p>
    <w:p w14:paraId="72D126D4" w14:textId="77777777" w:rsidR="006F107B" w:rsidRDefault="006F107B" w:rsidP="00F32866"/>
    <w:p w14:paraId="704AFDC1" w14:textId="77777777" w:rsidR="006F107B" w:rsidRDefault="006F107B" w:rsidP="00F32866"/>
    <w:p w14:paraId="26CD2E35" w14:textId="28793DD5" w:rsidR="000A30DF" w:rsidRDefault="000A30DF" w:rsidP="00F27F1C">
      <w:pPr>
        <w:pStyle w:val="Ttulo2"/>
        <w:ind w:left="708" w:firstLine="708"/>
      </w:pPr>
      <w:bookmarkStart w:id="49" w:name="_Toc169761098"/>
      <w:bookmarkStart w:id="50" w:name="_Hlk169719299"/>
      <w:r>
        <w:lastRenderedPageBreak/>
        <w:t>Figura N°18</w:t>
      </w:r>
      <w:bookmarkEnd w:id="49"/>
    </w:p>
    <w:p w14:paraId="2872787A" w14:textId="77777777" w:rsidR="000A30DF" w:rsidRPr="00D51343" w:rsidRDefault="000A30DF" w:rsidP="000A30DF">
      <w:pPr>
        <w:ind w:left="708" w:firstLine="708"/>
        <w:rPr>
          <w:b/>
          <w:bCs/>
        </w:rPr>
      </w:pPr>
    </w:p>
    <w:p w14:paraId="4A84B643" w14:textId="697B8AE6" w:rsidR="000A30DF" w:rsidRDefault="000A30DF" w:rsidP="000A30DF">
      <w:pPr>
        <w:pStyle w:val="Sinespaciado"/>
        <w:rPr>
          <w:i/>
          <w:iCs/>
        </w:rPr>
      </w:pPr>
      <w:r>
        <w:rPr>
          <w:i/>
          <w:iCs/>
        </w:rPr>
        <w:t xml:space="preserve">Validación CEO | </w:t>
      </w:r>
      <w:r w:rsidR="00FE05DE">
        <w:rPr>
          <w:i/>
          <w:iCs/>
        </w:rPr>
        <w:t>Creación</w:t>
      </w:r>
      <w:r>
        <w:rPr>
          <w:i/>
          <w:iCs/>
        </w:rPr>
        <w:t xml:space="preserve"> Licencia</w:t>
      </w:r>
    </w:p>
    <w:p w14:paraId="60510F4A" w14:textId="1066042E" w:rsidR="000A30DF" w:rsidRDefault="000A30DF" w:rsidP="000A30DF"/>
    <w:p w14:paraId="20C479C1" w14:textId="34BB060B" w:rsidR="000A30DF" w:rsidRPr="00C96292" w:rsidRDefault="00FB3DA3" w:rsidP="000A30DF">
      <w:r>
        <w:rPr>
          <w:noProof/>
          <w:lang w:val="es-CO" w:eastAsia="es-CO"/>
        </w:rPr>
        <w:drawing>
          <wp:anchor distT="0" distB="0" distL="114300" distR="114300" simplePos="0" relativeHeight="251737088" behindDoc="0" locked="0" layoutInCell="1" allowOverlap="1" wp14:anchorId="6A82D774" wp14:editId="557CB658">
            <wp:simplePos x="0" y="0"/>
            <wp:positionH relativeFrom="margin">
              <wp:align>center</wp:align>
            </wp:positionH>
            <wp:positionV relativeFrom="margin">
              <wp:posOffset>898876</wp:posOffset>
            </wp:positionV>
            <wp:extent cx="4930988" cy="2649600"/>
            <wp:effectExtent l="19050" t="19050" r="22225" b="17780"/>
            <wp:wrapSquare wrapText="bothSides"/>
            <wp:docPr id="116838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0988" cy="2649600"/>
                    </a:xfrm>
                    <a:prstGeom prst="rect">
                      <a:avLst/>
                    </a:prstGeom>
                    <a:noFill/>
                    <a:ln>
                      <a:solidFill>
                        <a:schemeClr val="tx1"/>
                      </a:solidFill>
                    </a:ln>
                  </pic:spPr>
                </pic:pic>
              </a:graphicData>
            </a:graphic>
          </wp:anchor>
        </w:drawing>
      </w:r>
    </w:p>
    <w:p w14:paraId="2C7F9BDC" w14:textId="7320B5B1" w:rsidR="000A30DF" w:rsidRDefault="000A30DF" w:rsidP="000A30DF">
      <w:pPr>
        <w:tabs>
          <w:tab w:val="left" w:pos="2366"/>
        </w:tabs>
      </w:pPr>
    </w:p>
    <w:p w14:paraId="368B09FC" w14:textId="47A11DA8" w:rsidR="000A30DF" w:rsidRDefault="000A30DF" w:rsidP="000A30DF">
      <w:pPr>
        <w:tabs>
          <w:tab w:val="left" w:pos="2366"/>
        </w:tabs>
      </w:pPr>
    </w:p>
    <w:p w14:paraId="0F0AD1D4" w14:textId="77777777" w:rsidR="000A30DF" w:rsidRDefault="000A30DF" w:rsidP="000A30DF">
      <w:pPr>
        <w:tabs>
          <w:tab w:val="left" w:pos="2366"/>
        </w:tabs>
      </w:pPr>
    </w:p>
    <w:p w14:paraId="2D207E38" w14:textId="4CB864B4" w:rsidR="000A30DF" w:rsidRDefault="000A30DF" w:rsidP="000A30DF">
      <w:pPr>
        <w:tabs>
          <w:tab w:val="left" w:pos="2366"/>
        </w:tabs>
      </w:pPr>
    </w:p>
    <w:p w14:paraId="5296F9C4" w14:textId="77777777" w:rsidR="000A30DF" w:rsidRDefault="000A30DF" w:rsidP="000A30DF">
      <w:pPr>
        <w:tabs>
          <w:tab w:val="left" w:pos="2366"/>
        </w:tabs>
      </w:pPr>
    </w:p>
    <w:p w14:paraId="04F8C2BA" w14:textId="12D94237" w:rsidR="000A30DF" w:rsidRDefault="000A30DF" w:rsidP="000A30DF">
      <w:pPr>
        <w:tabs>
          <w:tab w:val="left" w:pos="2366"/>
        </w:tabs>
      </w:pPr>
    </w:p>
    <w:p w14:paraId="565309F9" w14:textId="77777777" w:rsidR="000A30DF" w:rsidRDefault="000A30DF" w:rsidP="000A30DF">
      <w:pPr>
        <w:tabs>
          <w:tab w:val="left" w:pos="2366"/>
        </w:tabs>
      </w:pPr>
    </w:p>
    <w:p w14:paraId="4AB27C55" w14:textId="77777777" w:rsidR="000A30DF" w:rsidRDefault="000A30DF" w:rsidP="000A30DF">
      <w:pPr>
        <w:tabs>
          <w:tab w:val="left" w:pos="2366"/>
        </w:tabs>
      </w:pPr>
    </w:p>
    <w:p w14:paraId="3C58B1C7" w14:textId="3FC95AEB" w:rsidR="000A30DF" w:rsidRDefault="000A30DF" w:rsidP="000A30DF">
      <w:pPr>
        <w:tabs>
          <w:tab w:val="left" w:pos="2366"/>
        </w:tabs>
      </w:pPr>
    </w:p>
    <w:p w14:paraId="31A90486" w14:textId="77777777" w:rsidR="000A30DF" w:rsidRDefault="000A30DF" w:rsidP="000A30DF">
      <w:pPr>
        <w:tabs>
          <w:tab w:val="left" w:pos="2366"/>
        </w:tabs>
      </w:pPr>
    </w:p>
    <w:p w14:paraId="3C1F4B5E" w14:textId="2705A9BF" w:rsidR="000A30DF" w:rsidRDefault="000A30DF" w:rsidP="000A30DF">
      <w:pPr>
        <w:tabs>
          <w:tab w:val="left" w:pos="2366"/>
        </w:tabs>
      </w:pPr>
    </w:p>
    <w:p w14:paraId="179B21F4" w14:textId="302BBE03" w:rsidR="000A30DF" w:rsidRDefault="000A30DF" w:rsidP="000A30DF">
      <w:pPr>
        <w:tabs>
          <w:tab w:val="left" w:pos="2366"/>
        </w:tabs>
      </w:pPr>
    </w:p>
    <w:p w14:paraId="35724816" w14:textId="77777777" w:rsidR="000A30DF" w:rsidRDefault="000A30DF" w:rsidP="000A30DF">
      <w:pPr>
        <w:tabs>
          <w:tab w:val="left" w:pos="2366"/>
        </w:tabs>
      </w:pPr>
    </w:p>
    <w:p w14:paraId="7C44418A" w14:textId="77777777" w:rsidR="000A30DF" w:rsidRDefault="000A30DF" w:rsidP="000A30DF">
      <w:pPr>
        <w:tabs>
          <w:tab w:val="left" w:pos="2366"/>
        </w:tabs>
      </w:pPr>
    </w:p>
    <w:p w14:paraId="61934B42" w14:textId="77777777" w:rsidR="000A30DF" w:rsidRDefault="000A30DF" w:rsidP="000A30DF">
      <w:pPr>
        <w:tabs>
          <w:tab w:val="left" w:pos="2366"/>
        </w:tabs>
      </w:pPr>
    </w:p>
    <w:p w14:paraId="6ABB1431" w14:textId="2AD4268A" w:rsidR="000A30DF" w:rsidRDefault="000A30DF" w:rsidP="000A30DF">
      <w:pPr>
        <w:pStyle w:val="Sinespaciado"/>
      </w:pPr>
      <w:r w:rsidRPr="00352B41">
        <w:rPr>
          <w:b/>
          <w:bCs/>
        </w:rPr>
        <w:t>Apunte:</w:t>
      </w:r>
      <w:r>
        <w:rPr>
          <w:b/>
          <w:bCs/>
        </w:rPr>
        <w:t xml:space="preserve"> </w:t>
      </w:r>
      <w:r w:rsidRPr="00352B41">
        <w:rPr>
          <w:b/>
          <w:bCs/>
        </w:rPr>
        <w:t xml:space="preserve"> </w:t>
      </w:r>
      <w:r>
        <w:t xml:space="preserve">Nos muestra las </w:t>
      </w:r>
      <w:r w:rsidR="00FB3DA3">
        <w:t>licencias</w:t>
      </w:r>
      <w:r>
        <w:t xml:space="preserve"> que están </w:t>
      </w:r>
      <w:r w:rsidR="00FE05DE">
        <w:t>creadas y todo esta validado</w:t>
      </w:r>
    </w:p>
    <w:bookmarkEnd w:id="50"/>
    <w:p w14:paraId="799B7D7C" w14:textId="77777777" w:rsidR="006F107B" w:rsidRDefault="006F107B" w:rsidP="00F32866"/>
    <w:p w14:paraId="029671E6" w14:textId="77777777" w:rsidR="000A30DF" w:rsidRDefault="000A30DF" w:rsidP="00F27F1C">
      <w:pPr>
        <w:ind w:firstLine="0"/>
      </w:pPr>
    </w:p>
    <w:p w14:paraId="04AB1E41" w14:textId="77777777" w:rsidR="00F27F1C" w:rsidRPr="00F32866" w:rsidRDefault="00F27F1C" w:rsidP="00F27F1C">
      <w:pPr>
        <w:ind w:firstLine="0"/>
      </w:pPr>
    </w:p>
    <w:p w14:paraId="609C334F" w14:textId="7CF26B94" w:rsidR="000A30DF" w:rsidRDefault="000A30DF" w:rsidP="00F27F1C">
      <w:pPr>
        <w:pStyle w:val="Ttulo2"/>
        <w:ind w:left="708" w:firstLine="708"/>
      </w:pPr>
      <w:bookmarkStart w:id="51" w:name="_Toc169761099"/>
      <w:r>
        <w:t>Figura N°1</w:t>
      </w:r>
      <w:r w:rsidR="00FE05DE">
        <w:t>9</w:t>
      </w:r>
      <w:bookmarkEnd w:id="51"/>
    </w:p>
    <w:p w14:paraId="636944BA" w14:textId="77777777" w:rsidR="000A30DF" w:rsidRPr="00D51343" w:rsidRDefault="000A30DF" w:rsidP="000A30DF">
      <w:pPr>
        <w:ind w:left="708" w:firstLine="708"/>
        <w:rPr>
          <w:b/>
          <w:bCs/>
        </w:rPr>
      </w:pPr>
    </w:p>
    <w:p w14:paraId="587E7B0C" w14:textId="2C758344" w:rsidR="000A30DF" w:rsidRDefault="000A30DF" w:rsidP="000A30DF">
      <w:pPr>
        <w:pStyle w:val="Sinespaciado"/>
        <w:rPr>
          <w:i/>
          <w:iCs/>
        </w:rPr>
      </w:pPr>
      <w:r>
        <w:rPr>
          <w:i/>
          <w:iCs/>
        </w:rPr>
        <w:t xml:space="preserve">Validación CEO | Creación </w:t>
      </w:r>
      <w:r w:rsidR="00FE05DE">
        <w:rPr>
          <w:i/>
          <w:iCs/>
        </w:rPr>
        <w:t>Admin</w:t>
      </w:r>
    </w:p>
    <w:p w14:paraId="07434F48" w14:textId="33399D1F" w:rsidR="000A30DF" w:rsidRDefault="00F27F1C" w:rsidP="000A30DF">
      <w:r>
        <w:rPr>
          <w:noProof/>
          <w:lang w:val="es-CO" w:eastAsia="es-CO"/>
        </w:rPr>
        <w:drawing>
          <wp:anchor distT="0" distB="0" distL="114300" distR="114300" simplePos="0" relativeHeight="251740160" behindDoc="0" locked="0" layoutInCell="1" allowOverlap="1" wp14:anchorId="31079D35" wp14:editId="5C66C637">
            <wp:simplePos x="0" y="0"/>
            <wp:positionH relativeFrom="margin">
              <wp:posOffset>323746</wp:posOffset>
            </wp:positionH>
            <wp:positionV relativeFrom="margin">
              <wp:posOffset>5488123</wp:posOffset>
            </wp:positionV>
            <wp:extent cx="4971774" cy="2649600"/>
            <wp:effectExtent l="19050" t="19050" r="19685" b="17780"/>
            <wp:wrapSquare wrapText="bothSides"/>
            <wp:docPr id="132470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4594" name=""/>
                    <pic:cNvPicPr/>
                  </pic:nvPicPr>
                  <pic:blipFill rotWithShape="1">
                    <a:blip r:embed="rId56" cstate="print">
                      <a:extLst>
                        <a:ext uri="{28A0092B-C50C-407E-A947-70E740481C1C}">
                          <a14:useLocalDpi xmlns:a14="http://schemas.microsoft.com/office/drawing/2010/main" val="0"/>
                        </a:ext>
                      </a:extLst>
                    </a:blip>
                    <a:srcRect b="5217"/>
                    <a:stretch/>
                  </pic:blipFill>
                  <pic:spPr bwMode="auto">
                    <a:xfrm>
                      <a:off x="0" y="0"/>
                      <a:ext cx="4971774"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C45416B" w14:textId="10DA513E" w:rsidR="000A30DF" w:rsidRPr="00C96292" w:rsidRDefault="000A30DF" w:rsidP="000A30DF"/>
    <w:p w14:paraId="47EB6B8E" w14:textId="30A9A064" w:rsidR="000A30DF" w:rsidRDefault="000A30DF" w:rsidP="000A30DF">
      <w:pPr>
        <w:tabs>
          <w:tab w:val="left" w:pos="2366"/>
        </w:tabs>
      </w:pPr>
    </w:p>
    <w:p w14:paraId="2D89FD94" w14:textId="17BADE4B" w:rsidR="000A30DF" w:rsidRDefault="000A30DF" w:rsidP="000A30DF">
      <w:pPr>
        <w:tabs>
          <w:tab w:val="left" w:pos="2366"/>
        </w:tabs>
      </w:pPr>
    </w:p>
    <w:p w14:paraId="21D1EC30" w14:textId="77777777" w:rsidR="000A30DF" w:rsidRDefault="000A30DF" w:rsidP="000A30DF">
      <w:pPr>
        <w:tabs>
          <w:tab w:val="left" w:pos="2366"/>
        </w:tabs>
      </w:pPr>
    </w:p>
    <w:p w14:paraId="0D5EA39D" w14:textId="7E96D392" w:rsidR="000A30DF" w:rsidRDefault="000A30DF" w:rsidP="000A30DF">
      <w:pPr>
        <w:tabs>
          <w:tab w:val="left" w:pos="2366"/>
        </w:tabs>
      </w:pPr>
    </w:p>
    <w:p w14:paraId="02B77E07" w14:textId="77777777" w:rsidR="000A30DF" w:rsidRDefault="000A30DF" w:rsidP="000A30DF">
      <w:pPr>
        <w:tabs>
          <w:tab w:val="left" w:pos="2366"/>
        </w:tabs>
      </w:pPr>
    </w:p>
    <w:p w14:paraId="546A8AAA" w14:textId="77777777" w:rsidR="000A30DF" w:rsidRDefault="000A30DF" w:rsidP="000A30DF">
      <w:pPr>
        <w:tabs>
          <w:tab w:val="left" w:pos="2366"/>
        </w:tabs>
      </w:pPr>
    </w:p>
    <w:p w14:paraId="1656777A" w14:textId="77777777" w:rsidR="000A30DF" w:rsidRDefault="000A30DF" w:rsidP="000A30DF">
      <w:pPr>
        <w:tabs>
          <w:tab w:val="left" w:pos="2366"/>
        </w:tabs>
      </w:pPr>
    </w:p>
    <w:p w14:paraId="0E323407" w14:textId="77777777" w:rsidR="000A30DF" w:rsidRDefault="000A30DF" w:rsidP="000A30DF">
      <w:pPr>
        <w:tabs>
          <w:tab w:val="left" w:pos="2366"/>
        </w:tabs>
      </w:pPr>
    </w:p>
    <w:p w14:paraId="3702A691" w14:textId="77777777" w:rsidR="000A30DF" w:rsidRDefault="000A30DF" w:rsidP="000A30DF">
      <w:pPr>
        <w:tabs>
          <w:tab w:val="left" w:pos="2366"/>
        </w:tabs>
      </w:pPr>
    </w:p>
    <w:p w14:paraId="7BBCE116" w14:textId="77777777" w:rsidR="000A30DF" w:rsidRDefault="000A30DF" w:rsidP="000A30DF">
      <w:pPr>
        <w:tabs>
          <w:tab w:val="left" w:pos="2366"/>
        </w:tabs>
      </w:pPr>
    </w:p>
    <w:p w14:paraId="18141616" w14:textId="77777777" w:rsidR="000A30DF" w:rsidRDefault="000A30DF" w:rsidP="000A30DF">
      <w:pPr>
        <w:tabs>
          <w:tab w:val="left" w:pos="2366"/>
        </w:tabs>
      </w:pPr>
    </w:p>
    <w:p w14:paraId="559FFEAA" w14:textId="77777777" w:rsidR="000A30DF" w:rsidRDefault="000A30DF" w:rsidP="000A30DF">
      <w:pPr>
        <w:tabs>
          <w:tab w:val="left" w:pos="2366"/>
        </w:tabs>
      </w:pPr>
    </w:p>
    <w:p w14:paraId="75F9B432" w14:textId="77777777" w:rsidR="000A30DF" w:rsidRDefault="000A30DF" w:rsidP="000A30DF">
      <w:pPr>
        <w:tabs>
          <w:tab w:val="left" w:pos="2366"/>
        </w:tabs>
      </w:pPr>
    </w:p>
    <w:p w14:paraId="0782C659" w14:textId="77777777" w:rsidR="000A30DF" w:rsidRDefault="000A30DF" w:rsidP="000A30DF">
      <w:pPr>
        <w:tabs>
          <w:tab w:val="left" w:pos="2366"/>
        </w:tabs>
      </w:pPr>
    </w:p>
    <w:p w14:paraId="3EFFF243" w14:textId="77777777" w:rsidR="000A30DF" w:rsidRDefault="000A30DF" w:rsidP="000A30DF">
      <w:pPr>
        <w:tabs>
          <w:tab w:val="left" w:pos="2366"/>
        </w:tabs>
      </w:pPr>
    </w:p>
    <w:p w14:paraId="14937608" w14:textId="0FBF2029" w:rsidR="000A30DF" w:rsidRDefault="000A30DF" w:rsidP="00F27F1C">
      <w:pPr>
        <w:pStyle w:val="Sinespaciado"/>
      </w:pPr>
      <w:r w:rsidRPr="00352B41">
        <w:rPr>
          <w:b/>
          <w:bCs/>
        </w:rPr>
        <w:t>Apunte</w:t>
      </w:r>
      <w:r w:rsidR="00F27F1C" w:rsidRPr="00352B41">
        <w:rPr>
          <w:b/>
          <w:bCs/>
        </w:rPr>
        <w:t>:</w:t>
      </w:r>
      <w:r w:rsidR="00F27F1C">
        <w:rPr>
          <w:b/>
          <w:bCs/>
        </w:rPr>
        <w:t xml:space="preserve"> </w:t>
      </w:r>
      <w:r w:rsidR="00F27F1C" w:rsidRPr="00F27F1C">
        <w:rPr>
          <w:bCs/>
        </w:rPr>
        <w:t>Mensaje</w:t>
      </w:r>
      <w:r>
        <w:t xml:space="preserve"> cuando </w:t>
      </w:r>
      <w:r w:rsidR="00FE05DE">
        <w:t>el admin de la empresa</w:t>
      </w:r>
      <w:r>
        <w:t xml:space="preserve"> fue cread</w:t>
      </w:r>
      <w:r w:rsidR="00FE05DE">
        <w:t>o</w:t>
      </w:r>
      <w:r>
        <w:t xml:space="preserve"> con éxito.</w:t>
      </w:r>
    </w:p>
    <w:p w14:paraId="4C4B3422" w14:textId="2E515E19" w:rsidR="00FE05DE" w:rsidRDefault="00FE05DE" w:rsidP="00F27F1C">
      <w:pPr>
        <w:pStyle w:val="Ttulo2"/>
        <w:ind w:left="708" w:firstLine="708"/>
      </w:pPr>
      <w:bookmarkStart w:id="52" w:name="_Toc169761100"/>
      <w:r>
        <w:lastRenderedPageBreak/>
        <w:t>Figura N°20</w:t>
      </w:r>
      <w:bookmarkEnd w:id="52"/>
    </w:p>
    <w:p w14:paraId="7C1BCD0C" w14:textId="77777777" w:rsidR="00FE05DE" w:rsidRPr="00D51343" w:rsidRDefault="00FE05DE" w:rsidP="00FE05DE">
      <w:pPr>
        <w:ind w:left="708" w:firstLine="708"/>
        <w:rPr>
          <w:b/>
          <w:bCs/>
        </w:rPr>
      </w:pPr>
    </w:p>
    <w:p w14:paraId="40A649D6" w14:textId="00F8BDFD" w:rsidR="00FE05DE" w:rsidRPr="00570478" w:rsidRDefault="00FE05DE" w:rsidP="00570478">
      <w:pPr>
        <w:pStyle w:val="Sinespaciado"/>
        <w:rPr>
          <w:i/>
          <w:iCs/>
        </w:rPr>
      </w:pPr>
      <w:r>
        <w:rPr>
          <w:i/>
          <w:iCs/>
        </w:rPr>
        <w:t>Validación CEO | Confirmación contraseña del Admin</w:t>
      </w:r>
      <w:r>
        <w:rPr>
          <w:noProof/>
          <w:lang w:val="es-CO" w:eastAsia="es-CO"/>
        </w:rPr>
        <w:drawing>
          <wp:anchor distT="0" distB="0" distL="114300" distR="114300" simplePos="0" relativeHeight="251739136" behindDoc="0" locked="0" layoutInCell="1" allowOverlap="1" wp14:anchorId="5BDB4F40" wp14:editId="134A8042">
            <wp:simplePos x="0" y="0"/>
            <wp:positionH relativeFrom="margin">
              <wp:align>center</wp:align>
            </wp:positionH>
            <wp:positionV relativeFrom="margin">
              <wp:posOffset>767391</wp:posOffset>
            </wp:positionV>
            <wp:extent cx="5003644" cy="2649600"/>
            <wp:effectExtent l="19050" t="19050" r="26035" b="17780"/>
            <wp:wrapSquare wrapText="bothSides"/>
            <wp:docPr id="1592333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3697" name=""/>
                    <pic:cNvPicPr/>
                  </pic:nvPicPr>
                  <pic:blipFill rotWithShape="1">
                    <a:blip r:embed="rId57" cstate="print">
                      <a:extLst>
                        <a:ext uri="{28A0092B-C50C-407E-A947-70E740481C1C}">
                          <a14:useLocalDpi xmlns:a14="http://schemas.microsoft.com/office/drawing/2010/main" val="0"/>
                        </a:ext>
                      </a:extLst>
                    </a:blip>
                    <a:srcRect b="5821"/>
                    <a:stretch/>
                  </pic:blipFill>
                  <pic:spPr bwMode="auto">
                    <a:xfrm>
                      <a:off x="0" y="0"/>
                      <a:ext cx="5003644"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B6A70" w14:textId="77777777" w:rsidR="00FE05DE" w:rsidRDefault="00FE05DE" w:rsidP="00FE05DE">
      <w:pPr>
        <w:tabs>
          <w:tab w:val="left" w:pos="2366"/>
        </w:tabs>
      </w:pPr>
    </w:p>
    <w:p w14:paraId="21DF2068" w14:textId="2AD71E84" w:rsidR="00FE05DE" w:rsidRDefault="00FE05DE" w:rsidP="00FE05DE">
      <w:pPr>
        <w:pStyle w:val="Sinespaciado"/>
      </w:pPr>
      <w:r w:rsidRPr="00352B41">
        <w:rPr>
          <w:b/>
          <w:bCs/>
        </w:rPr>
        <w:t>Apunte:</w:t>
      </w:r>
      <w:r>
        <w:rPr>
          <w:b/>
          <w:bCs/>
        </w:rPr>
        <w:t xml:space="preserve"> </w:t>
      </w:r>
      <w:r w:rsidRPr="00352B41">
        <w:rPr>
          <w:b/>
          <w:bCs/>
        </w:rPr>
        <w:t xml:space="preserve"> </w:t>
      </w:r>
      <w:r>
        <w:t>Mensaje que le llegara al admin que fue creado.</w:t>
      </w:r>
    </w:p>
    <w:p w14:paraId="620D8860" w14:textId="77777777" w:rsidR="003919A4" w:rsidRDefault="003919A4" w:rsidP="003919A4">
      <w:pPr>
        <w:ind w:firstLine="0"/>
      </w:pPr>
    </w:p>
    <w:p w14:paraId="73B472DA" w14:textId="77777777" w:rsidR="003919A4" w:rsidRDefault="003919A4" w:rsidP="00F32866"/>
    <w:p w14:paraId="65234BC7" w14:textId="59F8CE24" w:rsidR="003919A4" w:rsidRDefault="003919A4" w:rsidP="00F27F1C">
      <w:pPr>
        <w:pStyle w:val="Ttulo2"/>
        <w:ind w:left="708" w:firstLine="708"/>
      </w:pPr>
      <w:bookmarkStart w:id="53" w:name="_Toc169761101"/>
      <w:r>
        <w:t>Figura N°20</w:t>
      </w:r>
      <w:bookmarkEnd w:id="53"/>
      <w:r w:rsidR="00F27F1C">
        <w:tab/>
      </w:r>
    </w:p>
    <w:p w14:paraId="161F0CA1" w14:textId="77777777" w:rsidR="003919A4" w:rsidRPr="00D51343" w:rsidRDefault="003919A4" w:rsidP="003919A4">
      <w:pPr>
        <w:ind w:left="708" w:firstLine="708"/>
        <w:rPr>
          <w:b/>
          <w:bCs/>
        </w:rPr>
      </w:pPr>
    </w:p>
    <w:p w14:paraId="40342F37" w14:textId="79935CC8" w:rsidR="003919A4" w:rsidRDefault="003919A4" w:rsidP="003919A4">
      <w:pPr>
        <w:pStyle w:val="Sinespaciado"/>
        <w:rPr>
          <w:i/>
          <w:iCs/>
        </w:rPr>
      </w:pPr>
      <w:r>
        <w:rPr>
          <w:i/>
          <w:iCs/>
        </w:rPr>
        <w:t>Validación CEO | Admin activo</w:t>
      </w:r>
    </w:p>
    <w:p w14:paraId="60E13C51" w14:textId="77777777" w:rsidR="003919A4" w:rsidRDefault="003919A4" w:rsidP="00F32866"/>
    <w:p w14:paraId="4A525F8B" w14:textId="6C375B6C" w:rsidR="003919A4" w:rsidRDefault="003919A4" w:rsidP="00F32866"/>
    <w:p w14:paraId="0169C862" w14:textId="22BB373F" w:rsidR="003919A4" w:rsidRDefault="003919A4" w:rsidP="00F32866">
      <w:r>
        <w:rPr>
          <w:noProof/>
          <w:lang w:val="es-CO" w:eastAsia="es-CO"/>
        </w:rPr>
        <w:drawing>
          <wp:anchor distT="0" distB="0" distL="114300" distR="114300" simplePos="0" relativeHeight="251747328" behindDoc="0" locked="0" layoutInCell="1" allowOverlap="1" wp14:anchorId="3666B6CB" wp14:editId="0795A794">
            <wp:simplePos x="0" y="0"/>
            <wp:positionH relativeFrom="margin">
              <wp:posOffset>383506</wp:posOffset>
            </wp:positionH>
            <wp:positionV relativeFrom="margin">
              <wp:posOffset>5435617</wp:posOffset>
            </wp:positionV>
            <wp:extent cx="4997729" cy="2649600"/>
            <wp:effectExtent l="19050" t="19050" r="12700" b="17780"/>
            <wp:wrapSquare wrapText="bothSides"/>
            <wp:docPr id="153227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6643" name=""/>
                    <pic:cNvPicPr/>
                  </pic:nvPicPr>
                  <pic:blipFill rotWithShape="1">
                    <a:blip r:embed="rId58" cstate="print">
                      <a:extLst>
                        <a:ext uri="{28A0092B-C50C-407E-A947-70E740481C1C}">
                          <a14:useLocalDpi xmlns:a14="http://schemas.microsoft.com/office/drawing/2010/main" val="0"/>
                        </a:ext>
                      </a:extLst>
                    </a:blip>
                    <a:srcRect b="5710"/>
                    <a:stretch/>
                  </pic:blipFill>
                  <pic:spPr bwMode="auto">
                    <a:xfrm>
                      <a:off x="0" y="0"/>
                      <a:ext cx="4997729"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B824" w14:textId="191078DA" w:rsidR="003919A4" w:rsidRDefault="003919A4" w:rsidP="00F32866"/>
    <w:p w14:paraId="73FF84A9" w14:textId="5CF73E20" w:rsidR="003919A4" w:rsidRDefault="003919A4" w:rsidP="00F32866"/>
    <w:p w14:paraId="5A91A00E" w14:textId="77777777" w:rsidR="003919A4" w:rsidRDefault="003919A4" w:rsidP="00F32866"/>
    <w:p w14:paraId="283FF16B" w14:textId="77777777" w:rsidR="003919A4" w:rsidRDefault="003919A4" w:rsidP="00F32866"/>
    <w:p w14:paraId="56F288BC" w14:textId="77777777" w:rsidR="003919A4" w:rsidRDefault="003919A4" w:rsidP="00F32866"/>
    <w:p w14:paraId="5D3E8907" w14:textId="77777777" w:rsidR="003919A4" w:rsidRDefault="003919A4" w:rsidP="00F32866"/>
    <w:p w14:paraId="1B02D850" w14:textId="77777777" w:rsidR="003919A4" w:rsidRDefault="003919A4" w:rsidP="00F32866"/>
    <w:p w14:paraId="187EF32C" w14:textId="77777777" w:rsidR="003919A4" w:rsidRDefault="003919A4" w:rsidP="00F32866"/>
    <w:p w14:paraId="11E058D3" w14:textId="77777777" w:rsidR="003919A4" w:rsidRDefault="003919A4" w:rsidP="00F32866"/>
    <w:p w14:paraId="620433AF" w14:textId="77777777" w:rsidR="003919A4" w:rsidRDefault="003919A4" w:rsidP="00F32866"/>
    <w:p w14:paraId="6167026D" w14:textId="77777777" w:rsidR="003919A4" w:rsidRDefault="003919A4" w:rsidP="00F32866"/>
    <w:p w14:paraId="5311258D" w14:textId="77777777" w:rsidR="003919A4" w:rsidRDefault="003919A4" w:rsidP="00F32866"/>
    <w:p w14:paraId="7D45556C" w14:textId="77777777" w:rsidR="003919A4" w:rsidRDefault="003919A4" w:rsidP="00F32866"/>
    <w:p w14:paraId="3D952505" w14:textId="77777777" w:rsidR="003919A4" w:rsidRDefault="003919A4" w:rsidP="00F32866"/>
    <w:p w14:paraId="075CA801" w14:textId="77777777" w:rsidR="003919A4" w:rsidRDefault="003919A4" w:rsidP="00F32866"/>
    <w:p w14:paraId="618A879C" w14:textId="7C12FEA3" w:rsidR="003919A4" w:rsidRDefault="003919A4" w:rsidP="00F32866"/>
    <w:p w14:paraId="55889EEB" w14:textId="4DF21918" w:rsidR="003919A4" w:rsidRDefault="003919A4" w:rsidP="00F27F1C">
      <w:pPr>
        <w:pStyle w:val="Sinespaciado"/>
      </w:pPr>
      <w:r w:rsidRPr="00352B41">
        <w:rPr>
          <w:b/>
          <w:bCs/>
        </w:rPr>
        <w:t>Apunte:</w:t>
      </w:r>
      <w:r>
        <w:rPr>
          <w:b/>
          <w:bCs/>
        </w:rPr>
        <w:t xml:space="preserve"> </w:t>
      </w:r>
      <w:r w:rsidRPr="00352B41">
        <w:rPr>
          <w:b/>
          <w:bCs/>
        </w:rPr>
        <w:t xml:space="preserve"> </w:t>
      </w:r>
      <w:r w:rsidR="00113CF4">
        <w:t>Esta interfaz</w:t>
      </w:r>
      <w:r>
        <w:t xml:space="preserve"> muestra la posibilidad de activar y desactivar el admin.</w:t>
      </w:r>
    </w:p>
    <w:p w14:paraId="118A2BC2" w14:textId="5EF224C8" w:rsidR="003919A4" w:rsidRDefault="003919A4" w:rsidP="00F27F1C">
      <w:pPr>
        <w:pStyle w:val="Ttulo2"/>
        <w:ind w:left="708" w:firstLine="708"/>
      </w:pPr>
      <w:bookmarkStart w:id="54" w:name="_Toc169761102"/>
      <w:r>
        <w:lastRenderedPageBreak/>
        <w:t>Figura N°22</w:t>
      </w:r>
      <w:bookmarkEnd w:id="54"/>
    </w:p>
    <w:p w14:paraId="7CBD6360" w14:textId="6C29EE4D" w:rsidR="003919A4" w:rsidRPr="00D51343" w:rsidRDefault="003919A4" w:rsidP="003919A4">
      <w:pPr>
        <w:ind w:left="708" w:firstLine="708"/>
        <w:rPr>
          <w:b/>
          <w:bCs/>
        </w:rPr>
      </w:pPr>
    </w:p>
    <w:p w14:paraId="089A5908" w14:textId="4EBC8F87" w:rsidR="003919A4" w:rsidRDefault="003919A4" w:rsidP="003919A4">
      <w:pPr>
        <w:pStyle w:val="Sinespaciado"/>
        <w:rPr>
          <w:i/>
          <w:iCs/>
        </w:rPr>
      </w:pPr>
      <w:r>
        <w:rPr>
          <w:noProof/>
          <w:lang w:val="es-CO" w:eastAsia="es-CO"/>
        </w:rPr>
        <w:drawing>
          <wp:anchor distT="0" distB="0" distL="114300" distR="114300" simplePos="0" relativeHeight="251742208" behindDoc="0" locked="0" layoutInCell="1" allowOverlap="1" wp14:anchorId="01077360" wp14:editId="245B98FD">
            <wp:simplePos x="0" y="0"/>
            <wp:positionH relativeFrom="margin">
              <wp:align>center</wp:align>
            </wp:positionH>
            <wp:positionV relativeFrom="margin">
              <wp:posOffset>851403</wp:posOffset>
            </wp:positionV>
            <wp:extent cx="5036805" cy="2649600"/>
            <wp:effectExtent l="19050" t="19050" r="12065" b="17780"/>
            <wp:wrapSquare wrapText="bothSides"/>
            <wp:docPr id="30085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0180" name=""/>
                    <pic:cNvPicPr/>
                  </pic:nvPicPr>
                  <pic:blipFill rotWithShape="1">
                    <a:blip r:embed="rId59" cstate="print">
                      <a:extLst>
                        <a:ext uri="{28A0092B-C50C-407E-A947-70E740481C1C}">
                          <a14:useLocalDpi xmlns:a14="http://schemas.microsoft.com/office/drawing/2010/main" val="0"/>
                        </a:ext>
                      </a:extLst>
                    </a:blip>
                    <a:srcRect b="6441"/>
                    <a:stretch/>
                  </pic:blipFill>
                  <pic:spPr bwMode="auto">
                    <a:xfrm>
                      <a:off x="0" y="0"/>
                      <a:ext cx="5036805"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Interfaz Iniciar Sesión</w:t>
      </w:r>
    </w:p>
    <w:p w14:paraId="245644D3" w14:textId="4C4F4D90" w:rsidR="003919A4" w:rsidRDefault="003919A4" w:rsidP="003919A4">
      <w:pPr>
        <w:ind w:firstLine="0"/>
      </w:pPr>
    </w:p>
    <w:p w14:paraId="1C9B1FFB" w14:textId="77777777" w:rsidR="003919A4" w:rsidRPr="00525AF2" w:rsidRDefault="003919A4" w:rsidP="003919A4"/>
    <w:p w14:paraId="0626A50C" w14:textId="77777777" w:rsidR="003919A4" w:rsidRDefault="003919A4" w:rsidP="003919A4">
      <w:pPr>
        <w:pStyle w:val="Sinespaciado"/>
      </w:pPr>
      <w:r w:rsidRPr="00352B41">
        <w:rPr>
          <w:b/>
          <w:bCs/>
        </w:rPr>
        <w:t>Apunte:</w:t>
      </w:r>
      <w:r>
        <w:rPr>
          <w:b/>
          <w:bCs/>
        </w:rPr>
        <w:t xml:space="preserve"> </w:t>
      </w:r>
      <w:r w:rsidRPr="00352B41">
        <w:rPr>
          <w:b/>
          <w:bCs/>
        </w:rPr>
        <w:t xml:space="preserve"> </w:t>
      </w:r>
      <w:r>
        <w:t>Todos los campos contienen validaciones.</w:t>
      </w:r>
    </w:p>
    <w:p w14:paraId="13966E11" w14:textId="77777777" w:rsidR="003919A4" w:rsidRDefault="003919A4" w:rsidP="003919A4">
      <w:pPr>
        <w:ind w:left="708" w:firstLine="708"/>
        <w:rPr>
          <w:b/>
          <w:bCs/>
        </w:rPr>
      </w:pPr>
    </w:p>
    <w:p w14:paraId="0D093834" w14:textId="77777777" w:rsidR="003919A4" w:rsidRDefault="003919A4" w:rsidP="00F27F1C">
      <w:pPr>
        <w:rPr>
          <w:b/>
          <w:bCs/>
        </w:rPr>
      </w:pPr>
    </w:p>
    <w:p w14:paraId="35BDD4F2" w14:textId="06F75895" w:rsidR="003919A4" w:rsidRDefault="003919A4" w:rsidP="00F27F1C">
      <w:pPr>
        <w:pStyle w:val="Ttulo2"/>
        <w:ind w:left="708" w:firstLine="708"/>
      </w:pPr>
      <w:bookmarkStart w:id="55" w:name="_Toc169761103"/>
      <w:r>
        <w:t>Figura N°23</w:t>
      </w:r>
      <w:bookmarkEnd w:id="55"/>
    </w:p>
    <w:p w14:paraId="4E9F0847" w14:textId="77777777" w:rsidR="003919A4" w:rsidRPr="00D51343" w:rsidRDefault="003919A4" w:rsidP="00F27F1C">
      <w:pPr>
        <w:ind w:firstLine="0"/>
        <w:rPr>
          <w:b/>
          <w:bCs/>
        </w:rPr>
      </w:pPr>
    </w:p>
    <w:p w14:paraId="460D66C2" w14:textId="1AB86797" w:rsidR="003919A4" w:rsidRDefault="003919A4" w:rsidP="003919A4">
      <w:pPr>
        <w:pStyle w:val="Sinespaciado"/>
        <w:rPr>
          <w:i/>
          <w:iCs/>
        </w:rPr>
      </w:pPr>
      <w:r>
        <w:rPr>
          <w:noProof/>
          <w:lang w:val="es-CO" w:eastAsia="es-CO"/>
        </w:rPr>
        <w:drawing>
          <wp:anchor distT="0" distB="0" distL="114300" distR="114300" simplePos="0" relativeHeight="251744256" behindDoc="0" locked="0" layoutInCell="1" allowOverlap="1" wp14:anchorId="132F6BCE" wp14:editId="4407C99F">
            <wp:simplePos x="0" y="0"/>
            <wp:positionH relativeFrom="margin">
              <wp:align>center</wp:align>
            </wp:positionH>
            <wp:positionV relativeFrom="margin">
              <wp:posOffset>5292947</wp:posOffset>
            </wp:positionV>
            <wp:extent cx="5004302" cy="2656800"/>
            <wp:effectExtent l="19050" t="19050" r="25400" b="10795"/>
            <wp:wrapSquare wrapText="bothSides"/>
            <wp:docPr id="1243597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97398" name=""/>
                    <pic:cNvPicPr/>
                  </pic:nvPicPr>
                  <pic:blipFill rotWithShape="1">
                    <a:blip r:embed="rId60" cstate="print">
                      <a:extLst>
                        <a:ext uri="{28A0092B-C50C-407E-A947-70E740481C1C}">
                          <a14:useLocalDpi xmlns:a14="http://schemas.microsoft.com/office/drawing/2010/main" val="0"/>
                        </a:ext>
                      </a:extLst>
                    </a:blip>
                    <a:srcRect b="5578"/>
                    <a:stretch/>
                  </pic:blipFill>
                  <pic:spPr bwMode="auto">
                    <a:xfrm>
                      <a:off x="0" y="0"/>
                      <a:ext cx="5004302" cy="26568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i/>
          <w:iCs/>
        </w:rPr>
        <w:t>Validación Iniciar Sesión</w:t>
      </w:r>
    </w:p>
    <w:p w14:paraId="0B2BE796" w14:textId="77777777" w:rsidR="003919A4" w:rsidRDefault="003919A4" w:rsidP="003919A4">
      <w:pPr>
        <w:pStyle w:val="Sinespaciado"/>
        <w:rPr>
          <w:b/>
          <w:bCs/>
        </w:rPr>
      </w:pPr>
    </w:p>
    <w:p w14:paraId="2E60276E" w14:textId="2964648C" w:rsidR="003919A4" w:rsidRDefault="003919A4" w:rsidP="003919A4">
      <w:pPr>
        <w:pStyle w:val="Sinespaciado"/>
      </w:pPr>
      <w:r w:rsidRPr="00352B41">
        <w:rPr>
          <w:b/>
          <w:bCs/>
        </w:rPr>
        <w:t>Apunte</w:t>
      </w:r>
      <w:r w:rsidR="005D13F8" w:rsidRPr="00352B41">
        <w:rPr>
          <w:b/>
          <w:bCs/>
        </w:rPr>
        <w:t>:</w:t>
      </w:r>
      <w:r w:rsidR="005D13F8">
        <w:rPr>
          <w:b/>
          <w:bCs/>
        </w:rPr>
        <w:t xml:space="preserve"> </w:t>
      </w:r>
      <w:r w:rsidR="005D13F8" w:rsidRPr="005D13F8">
        <w:rPr>
          <w:bCs/>
        </w:rPr>
        <w:t>Al</w:t>
      </w:r>
      <w:r>
        <w:t xml:space="preserve"> momento de iniciar sesión, si no se encuentra un usuario le mostrara el siguiente mensaje.</w:t>
      </w:r>
    </w:p>
    <w:p w14:paraId="39D57ACE" w14:textId="77777777" w:rsidR="003919A4" w:rsidRDefault="003919A4" w:rsidP="003919A4">
      <w:pPr>
        <w:tabs>
          <w:tab w:val="left" w:pos="2366"/>
        </w:tabs>
      </w:pPr>
    </w:p>
    <w:p w14:paraId="4DD5147D" w14:textId="5BB9968B" w:rsidR="003919A4" w:rsidRDefault="003919A4" w:rsidP="00F27F1C">
      <w:pPr>
        <w:pStyle w:val="Ttulo2"/>
        <w:ind w:left="708" w:firstLine="708"/>
      </w:pPr>
      <w:bookmarkStart w:id="56" w:name="_Toc169761104"/>
      <w:r>
        <w:t>Figura N°24</w:t>
      </w:r>
      <w:bookmarkEnd w:id="56"/>
      <w:r w:rsidR="00F27F1C">
        <w:tab/>
      </w:r>
    </w:p>
    <w:p w14:paraId="027FEF95" w14:textId="77777777" w:rsidR="003919A4" w:rsidRPr="00D51343" w:rsidRDefault="003919A4" w:rsidP="003919A4">
      <w:pPr>
        <w:ind w:left="708" w:firstLine="708"/>
        <w:rPr>
          <w:b/>
          <w:bCs/>
        </w:rPr>
      </w:pPr>
    </w:p>
    <w:p w14:paraId="0116D763" w14:textId="77777777" w:rsidR="003919A4" w:rsidRDefault="003919A4" w:rsidP="003919A4">
      <w:pPr>
        <w:tabs>
          <w:tab w:val="left" w:pos="2366"/>
        </w:tabs>
        <w:rPr>
          <w:i/>
          <w:iCs/>
        </w:rPr>
      </w:pPr>
      <w:r>
        <w:rPr>
          <w:i/>
          <w:iCs/>
        </w:rPr>
        <w:t>Interfaz recuperación de contraseña</w:t>
      </w:r>
    </w:p>
    <w:p w14:paraId="6451A38B" w14:textId="77777777" w:rsidR="003919A4" w:rsidRDefault="003919A4" w:rsidP="003919A4">
      <w:pPr>
        <w:tabs>
          <w:tab w:val="left" w:pos="2366"/>
        </w:tabs>
        <w:rPr>
          <w:i/>
          <w:iCs/>
        </w:rPr>
      </w:pPr>
    </w:p>
    <w:p w14:paraId="2AFBED46" w14:textId="77777777" w:rsidR="003919A4" w:rsidRDefault="003919A4" w:rsidP="003919A4">
      <w:pPr>
        <w:tabs>
          <w:tab w:val="left" w:pos="2366"/>
        </w:tabs>
      </w:pPr>
    </w:p>
    <w:p w14:paraId="1DCA5EBD" w14:textId="77777777" w:rsidR="003919A4" w:rsidRDefault="003919A4" w:rsidP="003919A4">
      <w:pPr>
        <w:tabs>
          <w:tab w:val="left" w:pos="2366"/>
        </w:tabs>
      </w:pPr>
    </w:p>
    <w:p w14:paraId="77A136FF" w14:textId="77777777" w:rsidR="003919A4" w:rsidRDefault="003919A4" w:rsidP="003919A4">
      <w:pPr>
        <w:tabs>
          <w:tab w:val="left" w:pos="2366"/>
        </w:tabs>
      </w:pPr>
      <w:r>
        <w:rPr>
          <w:noProof/>
          <w:lang w:val="es-CO" w:eastAsia="es-CO"/>
        </w:rPr>
        <w:drawing>
          <wp:anchor distT="0" distB="0" distL="114300" distR="114300" simplePos="0" relativeHeight="251745280" behindDoc="0" locked="0" layoutInCell="1" allowOverlap="1" wp14:anchorId="5654C545" wp14:editId="539F4F1C">
            <wp:simplePos x="0" y="0"/>
            <wp:positionH relativeFrom="margin">
              <wp:align>center</wp:align>
            </wp:positionH>
            <wp:positionV relativeFrom="margin">
              <wp:posOffset>1082040</wp:posOffset>
            </wp:positionV>
            <wp:extent cx="4711696" cy="2489200"/>
            <wp:effectExtent l="19050" t="19050" r="13335" b="25400"/>
            <wp:wrapSquare wrapText="bothSides"/>
            <wp:docPr id="57299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8" name=""/>
                    <pic:cNvPicPr/>
                  </pic:nvPicPr>
                  <pic:blipFill rotWithShape="1">
                    <a:blip r:embed="rId61" cstate="print">
                      <a:extLst>
                        <a:ext uri="{28A0092B-C50C-407E-A947-70E740481C1C}">
                          <a14:useLocalDpi xmlns:a14="http://schemas.microsoft.com/office/drawing/2010/main" val="0"/>
                        </a:ext>
                      </a:extLst>
                    </a:blip>
                    <a:srcRect b="6040"/>
                    <a:stretch/>
                  </pic:blipFill>
                  <pic:spPr bwMode="auto">
                    <a:xfrm>
                      <a:off x="0" y="0"/>
                      <a:ext cx="4711696" cy="2489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EC7D9A2" w14:textId="77777777" w:rsidR="003919A4" w:rsidRDefault="003919A4" w:rsidP="003919A4">
      <w:pPr>
        <w:tabs>
          <w:tab w:val="left" w:pos="2366"/>
        </w:tabs>
      </w:pPr>
    </w:p>
    <w:p w14:paraId="53F50593" w14:textId="77777777" w:rsidR="003919A4" w:rsidRDefault="003919A4" w:rsidP="003919A4">
      <w:pPr>
        <w:tabs>
          <w:tab w:val="left" w:pos="2366"/>
        </w:tabs>
      </w:pPr>
    </w:p>
    <w:p w14:paraId="79E3BDA1" w14:textId="77777777" w:rsidR="003919A4" w:rsidRDefault="003919A4" w:rsidP="003919A4">
      <w:pPr>
        <w:tabs>
          <w:tab w:val="left" w:pos="2366"/>
        </w:tabs>
      </w:pPr>
    </w:p>
    <w:p w14:paraId="30EEB28A" w14:textId="77777777" w:rsidR="003919A4" w:rsidRDefault="003919A4" w:rsidP="003919A4">
      <w:pPr>
        <w:tabs>
          <w:tab w:val="left" w:pos="2366"/>
        </w:tabs>
      </w:pPr>
    </w:p>
    <w:p w14:paraId="50442515" w14:textId="77777777" w:rsidR="003919A4" w:rsidRDefault="003919A4" w:rsidP="003919A4">
      <w:pPr>
        <w:tabs>
          <w:tab w:val="left" w:pos="2366"/>
        </w:tabs>
      </w:pPr>
    </w:p>
    <w:p w14:paraId="614F855F" w14:textId="77777777" w:rsidR="003919A4" w:rsidRDefault="003919A4" w:rsidP="003919A4">
      <w:pPr>
        <w:tabs>
          <w:tab w:val="left" w:pos="2366"/>
        </w:tabs>
      </w:pPr>
    </w:p>
    <w:p w14:paraId="42BC792F" w14:textId="77777777" w:rsidR="003919A4" w:rsidRDefault="003919A4" w:rsidP="003919A4">
      <w:pPr>
        <w:tabs>
          <w:tab w:val="left" w:pos="2366"/>
        </w:tabs>
      </w:pPr>
    </w:p>
    <w:p w14:paraId="5381DA96" w14:textId="77777777" w:rsidR="003919A4" w:rsidRDefault="003919A4" w:rsidP="003919A4">
      <w:pPr>
        <w:tabs>
          <w:tab w:val="left" w:pos="2366"/>
        </w:tabs>
      </w:pPr>
    </w:p>
    <w:p w14:paraId="37AB9684" w14:textId="77777777" w:rsidR="003919A4" w:rsidRDefault="003919A4" w:rsidP="003919A4">
      <w:pPr>
        <w:tabs>
          <w:tab w:val="left" w:pos="2366"/>
        </w:tabs>
      </w:pPr>
    </w:p>
    <w:p w14:paraId="4CBA209E" w14:textId="77777777" w:rsidR="003919A4" w:rsidRDefault="003919A4" w:rsidP="003919A4">
      <w:pPr>
        <w:tabs>
          <w:tab w:val="left" w:pos="2366"/>
        </w:tabs>
      </w:pPr>
    </w:p>
    <w:p w14:paraId="1B821EFF" w14:textId="77777777" w:rsidR="003919A4" w:rsidRDefault="003919A4" w:rsidP="003919A4">
      <w:pPr>
        <w:tabs>
          <w:tab w:val="left" w:pos="2366"/>
        </w:tabs>
      </w:pPr>
    </w:p>
    <w:p w14:paraId="69EBEF0E" w14:textId="77777777" w:rsidR="003919A4" w:rsidRDefault="003919A4" w:rsidP="003919A4">
      <w:pPr>
        <w:tabs>
          <w:tab w:val="left" w:pos="2366"/>
        </w:tabs>
      </w:pPr>
    </w:p>
    <w:p w14:paraId="56DC317C" w14:textId="77777777" w:rsidR="003919A4" w:rsidRDefault="003919A4" w:rsidP="00F27F1C">
      <w:pPr>
        <w:tabs>
          <w:tab w:val="left" w:pos="2366"/>
        </w:tabs>
        <w:ind w:firstLine="0"/>
      </w:pPr>
    </w:p>
    <w:p w14:paraId="763054C4" w14:textId="77777777" w:rsidR="003919A4" w:rsidRDefault="003919A4" w:rsidP="003919A4">
      <w:pPr>
        <w:ind w:firstLine="0"/>
        <w:rPr>
          <w:b/>
          <w:bCs/>
        </w:rPr>
      </w:pPr>
    </w:p>
    <w:p w14:paraId="3730DC37" w14:textId="77777777" w:rsidR="003919A4" w:rsidRDefault="003919A4" w:rsidP="003919A4">
      <w:pPr>
        <w:ind w:left="708" w:firstLine="708"/>
        <w:rPr>
          <w:b/>
          <w:bCs/>
        </w:rPr>
      </w:pPr>
    </w:p>
    <w:p w14:paraId="687CEAF1" w14:textId="3196DCFC" w:rsidR="003919A4" w:rsidRDefault="003919A4" w:rsidP="00F27F1C">
      <w:pPr>
        <w:pStyle w:val="Ttulo2"/>
        <w:ind w:left="708" w:firstLine="708"/>
      </w:pPr>
      <w:bookmarkStart w:id="57" w:name="_Toc169761105"/>
      <w:r>
        <w:t>Figura N°25</w:t>
      </w:r>
      <w:bookmarkEnd w:id="57"/>
      <w:r>
        <w:tab/>
      </w:r>
    </w:p>
    <w:p w14:paraId="1B4E0BE6" w14:textId="77777777" w:rsidR="003919A4" w:rsidRPr="00D51343" w:rsidRDefault="003919A4" w:rsidP="003919A4">
      <w:pPr>
        <w:ind w:left="708" w:firstLine="708"/>
        <w:rPr>
          <w:b/>
          <w:bCs/>
        </w:rPr>
      </w:pPr>
    </w:p>
    <w:p w14:paraId="1C2B430F" w14:textId="77777777" w:rsidR="003919A4" w:rsidRDefault="003919A4" w:rsidP="003919A4">
      <w:pPr>
        <w:tabs>
          <w:tab w:val="left" w:pos="2366"/>
        </w:tabs>
        <w:rPr>
          <w:i/>
          <w:iCs/>
        </w:rPr>
      </w:pPr>
      <w:r>
        <w:rPr>
          <w:i/>
          <w:iCs/>
        </w:rPr>
        <w:t>Validación recuperación de contraseña</w:t>
      </w:r>
    </w:p>
    <w:p w14:paraId="42B85B62" w14:textId="77777777" w:rsidR="003919A4" w:rsidRDefault="003919A4" w:rsidP="003919A4">
      <w:pPr>
        <w:tabs>
          <w:tab w:val="left" w:pos="2366"/>
        </w:tabs>
      </w:pPr>
    </w:p>
    <w:p w14:paraId="35969CA3" w14:textId="1720AF47" w:rsidR="003919A4" w:rsidRDefault="00F27F1C" w:rsidP="003919A4">
      <w:pPr>
        <w:tabs>
          <w:tab w:val="left" w:pos="2366"/>
        </w:tabs>
      </w:pPr>
      <w:r>
        <w:rPr>
          <w:noProof/>
          <w:lang w:val="es-CO" w:eastAsia="es-CO"/>
        </w:rPr>
        <w:drawing>
          <wp:anchor distT="0" distB="0" distL="114300" distR="114300" simplePos="0" relativeHeight="251746304" behindDoc="0" locked="0" layoutInCell="1" allowOverlap="1" wp14:anchorId="3C8DB506" wp14:editId="292809C3">
            <wp:simplePos x="0" y="0"/>
            <wp:positionH relativeFrom="margin">
              <wp:align>center</wp:align>
            </wp:positionH>
            <wp:positionV relativeFrom="margin">
              <wp:posOffset>5021658</wp:posOffset>
            </wp:positionV>
            <wp:extent cx="4998720" cy="2649220"/>
            <wp:effectExtent l="19050" t="19050" r="11430" b="17780"/>
            <wp:wrapSquare wrapText="bothSides"/>
            <wp:docPr id="148311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19423" name=""/>
                    <pic:cNvPicPr/>
                  </pic:nvPicPr>
                  <pic:blipFill rotWithShape="1">
                    <a:blip r:embed="rId62" cstate="print">
                      <a:extLst>
                        <a:ext uri="{28A0092B-C50C-407E-A947-70E740481C1C}">
                          <a14:useLocalDpi xmlns:a14="http://schemas.microsoft.com/office/drawing/2010/main" val="0"/>
                        </a:ext>
                      </a:extLst>
                    </a:blip>
                    <a:srcRect b="5734"/>
                    <a:stretch/>
                  </pic:blipFill>
                  <pic:spPr bwMode="auto">
                    <a:xfrm>
                      <a:off x="0" y="0"/>
                      <a:ext cx="4998720" cy="2649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3F17A" w14:textId="4480AAAE" w:rsidR="003919A4" w:rsidRDefault="003919A4" w:rsidP="003919A4">
      <w:pPr>
        <w:tabs>
          <w:tab w:val="left" w:pos="2366"/>
        </w:tabs>
      </w:pPr>
    </w:p>
    <w:p w14:paraId="2853D47A" w14:textId="77777777" w:rsidR="003919A4" w:rsidRDefault="003919A4" w:rsidP="003919A4">
      <w:pPr>
        <w:tabs>
          <w:tab w:val="left" w:pos="2366"/>
        </w:tabs>
      </w:pPr>
    </w:p>
    <w:p w14:paraId="330B093D" w14:textId="77777777" w:rsidR="003919A4" w:rsidRDefault="003919A4" w:rsidP="003919A4">
      <w:pPr>
        <w:tabs>
          <w:tab w:val="left" w:pos="2366"/>
        </w:tabs>
      </w:pPr>
    </w:p>
    <w:p w14:paraId="496E367C" w14:textId="77777777" w:rsidR="003919A4" w:rsidRDefault="003919A4" w:rsidP="003919A4">
      <w:pPr>
        <w:tabs>
          <w:tab w:val="left" w:pos="2366"/>
        </w:tabs>
      </w:pPr>
    </w:p>
    <w:p w14:paraId="242D1E45" w14:textId="77777777" w:rsidR="003919A4" w:rsidRDefault="003919A4" w:rsidP="003919A4">
      <w:pPr>
        <w:tabs>
          <w:tab w:val="left" w:pos="2366"/>
        </w:tabs>
      </w:pPr>
    </w:p>
    <w:p w14:paraId="71EF1421" w14:textId="77777777" w:rsidR="003919A4" w:rsidRDefault="003919A4" w:rsidP="003919A4">
      <w:pPr>
        <w:tabs>
          <w:tab w:val="left" w:pos="2366"/>
        </w:tabs>
      </w:pPr>
    </w:p>
    <w:p w14:paraId="7BE438BC" w14:textId="77777777" w:rsidR="003919A4" w:rsidRDefault="003919A4" w:rsidP="003919A4">
      <w:pPr>
        <w:tabs>
          <w:tab w:val="left" w:pos="2366"/>
        </w:tabs>
      </w:pPr>
    </w:p>
    <w:p w14:paraId="7D618326" w14:textId="77777777" w:rsidR="003919A4" w:rsidRDefault="003919A4" w:rsidP="003919A4">
      <w:pPr>
        <w:tabs>
          <w:tab w:val="left" w:pos="2366"/>
        </w:tabs>
      </w:pPr>
    </w:p>
    <w:p w14:paraId="20F13694" w14:textId="77777777" w:rsidR="003919A4" w:rsidRDefault="003919A4" w:rsidP="003919A4">
      <w:pPr>
        <w:tabs>
          <w:tab w:val="left" w:pos="2366"/>
        </w:tabs>
      </w:pPr>
    </w:p>
    <w:p w14:paraId="60C78349" w14:textId="77777777" w:rsidR="003919A4" w:rsidRDefault="003919A4" w:rsidP="003919A4">
      <w:pPr>
        <w:tabs>
          <w:tab w:val="left" w:pos="2366"/>
        </w:tabs>
      </w:pPr>
    </w:p>
    <w:p w14:paraId="61047836" w14:textId="77777777" w:rsidR="003919A4" w:rsidRDefault="003919A4" w:rsidP="003919A4">
      <w:pPr>
        <w:tabs>
          <w:tab w:val="left" w:pos="2366"/>
        </w:tabs>
      </w:pPr>
    </w:p>
    <w:p w14:paraId="038490A7" w14:textId="77777777" w:rsidR="003919A4" w:rsidRDefault="003919A4" w:rsidP="003919A4">
      <w:pPr>
        <w:tabs>
          <w:tab w:val="left" w:pos="2366"/>
        </w:tabs>
      </w:pPr>
    </w:p>
    <w:p w14:paraId="0FAE12C4" w14:textId="77777777" w:rsidR="003919A4" w:rsidRDefault="003919A4" w:rsidP="003919A4">
      <w:pPr>
        <w:tabs>
          <w:tab w:val="left" w:pos="2366"/>
        </w:tabs>
      </w:pPr>
    </w:p>
    <w:p w14:paraId="2412903E" w14:textId="77777777" w:rsidR="003919A4" w:rsidRDefault="003919A4" w:rsidP="003919A4">
      <w:pPr>
        <w:tabs>
          <w:tab w:val="left" w:pos="2366"/>
        </w:tabs>
      </w:pPr>
    </w:p>
    <w:p w14:paraId="77346659" w14:textId="77777777" w:rsidR="003919A4" w:rsidRDefault="003919A4" w:rsidP="003919A4">
      <w:pPr>
        <w:tabs>
          <w:tab w:val="left" w:pos="2366"/>
        </w:tabs>
      </w:pPr>
    </w:p>
    <w:p w14:paraId="30475DA4" w14:textId="77777777" w:rsidR="003919A4" w:rsidRDefault="003919A4" w:rsidP="003919A4">
      <w:pPr>
        <w:tabs>
          <w:tab w:val="left" w:pos="2366"/>
        </w:tabs>
        <w:ind w:firstLine="0"/>
      </w:pPr>
    </w:p>
    <w:p w14:paraId="3CE0396A" w14:textId="77777777" w:rsidR="003919A4" w:rsidRDefault="003919A4" w:rsidP="003919A4">
      <w:pPr>
        <w:pStyle w:val="Sinespaciado"/>
      </w:pPr>
      <w:r w:rsidRPr="00352B41">
        <w:rPr>
          <w:b/>
          <w:bCs/>
        </w:rPr>
        <w:t>Apunte:</w:t>
      </w:r>
      <w:r>
        <w:rPr>
          <w:b/>
          <w:bCs/>
        </w:rPr>
        <w:t xml:space="preserve"> </w:t>
      </w:r>
      <w:r w:rsidRPr="00352B41">
        <w:rPr>
          <w:b/>
          <w:bCs/>
        </w:rPr>
        <w:t xml:space="preserve"> </w:t>
      </w:r>
      <w:r>
        <w:t>Cuando un usuario no este registrado en el sistema le mostrara el siguiente mensaje.</w:t>
      </w:r>
    </w:p>
    <w:p w14:paraId="2B6627D8" w14:textId="77777777" w:rsidR="003919A4" w:rsidRPr="00F32866" w:rsidRDefault="003919A4" w:rsidP="003919A4"/>
    <w:p w14:paraId="09134664" w14:textId="3A7E1025" w:rsidR="003919A4" w:rsidRDefault="003919A4" w:rsidP="005D13F8">
      <w:pPr>
        <w:pStyle w:val="Ttulo2"/>
        <w:ind w:left="708" w:firstLine="708"/>
      </w:pPr>
      <w:bookmarkStart w:id="58" w:name="_Toc169761106"/>
      <w:r>
        <w:lastRenderedPageBreak/>
        <w:t>Figura N°26</w:t>
      </w:r>
      <w:bookmarkEnd w:id="58"/>
    </w:p>
    <w:p w14:paraId="4380114A" w14:textId="77777777" w:rsidR="003919A4" w:rsidRPr="00D51343" w:rsidRDefault="003919A4" w:rsidP="003919A4">
      <w:pPr>
        <w:ind w:left="708" w:firstLine="708"/>
        <w:rPr>
          <w:b/>
          <w:bCs/>
        </w:rPr>
      </w:pPr>
    </w:p>
    <w:p w14:paraId="23242F1B" w14:textId="6D7E11AA" w:rsidR="003919A4" w:rsidRDefault="003919A4" w:rsidP="003919A4">
      <w:pPr>
        <w:pStyle w:val="Sinespaciado"/>
        <w:rPr>
          <w:i/>
          <w:iCs/>
        </w:rPr>
      </w:pPr>
      <w:r>
        <w:rPr>
          <w:noProof/>
          <w:lang w:val="es-CO" w:eastAsia="es-CO"/>
        </w:rPr>
        <w:drawing>
          <wp:anchor distT="0" distB="0" distL="114300" distR="114300" simplePos="0" relativeHeight="251748352" behindDoc="0" locked="0" layoutInCell="1" allowOverlap="1" wp14:anchorId="4200B099" wp14:editId="0A3F131F">
            <wp:simplePos x="0" y="0"/>
            <wp:positionH relativeFrom="margin">
              <wp:align>center</wp:align>
            </wp:positionH>
            <wp:positionV relativeFrom="margin">
              <wp:posOffset>973455</wp:posOffset>
            </wp:positionV>
            <wp:extent cx="5058225" cy="2649600"/>
            <wp:effectExtent l="19050" t="19050" r="9525" b="17780"/>
            <wp:wrapSquare wrapText="bothSides"/>
            <wp:docPr id="31789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3887" name=""/>
                    <pic:cNvPicPr/>
                  </pic:nvPicPr>
                  <pic:blipFill rotWithShape="1">
                    <a:blip r:embed="rId63" cstate="print">
                      <a:extLst>
                        <a:ext uri="{28A0092B-C50C-407E-A947-70E740481C1C}">
                          <a14:useLocalDpi xmlns:a14="http://schemas.microsoft.com/office/drawing/2010/main" val="0"/>
                        </a:ext>
                      </a:extLst>
                    </a:blip>
                    <a:srcRect b="6837"/>
                    <a:stretch/>
                  </pic:blipFill>
                  <pic:spPr bwMode="auto">
                    <a:xfrm>
                      <a:off x="0" y="0"/>
                      <a:ext cx="5058225"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i/>
          <w:iCs/>
        </w:rPr>
        <w:t>Validación Iniciar Sesión</w:t>
      </w:r>
    </w:p>
    <w:p w14:paraId="2C54F900" w14:textId="77777777" w:rsidR="003919A4" w:rsidRDefault="003919A4" w:rsidP="003919A4">
      <w:pPr>
        <w:pStyle w:val="Sinespaciado"/>
        <w:rPr>
          <w:b/>
          <w:bCs/>
        </w:rPr>
      </w:pPr>
    </w:p>
    <w:p w14:paraId="093D0DAA" w14:textId="53806670" w:rsidR="003919A4" w:rsidRDefault="003919A4" w:rsidP="003919A4">
      <w:pPr>
        <w:pStyle w:val="Sinespaciado"/>
      </w:pPr>
      <w:r w:rsidRPr="00352B41">
        <w:rPr>
          <w:b/>
          <w:bCs/>
        </w:rPr>
        <w:t>Apunte:</w:t>
      </w:r>
      <w:r>
        <w:rPr>
          <w:b/>
          <w:bCs/>
        </w:rPr>
        <w:t xml:space="preserve"> </w:t>
      </w:r>
      <w:r w:rsidRPr="00352B41">
        <w:rPr>
          <w:b/>
          <w:bCs/>
        </w:rPr>
        <w:t xml:space="preserve"> </w:t>
      </w:r>
      <w:r>
        <w:t xml:space="preserve">Mensaje </w:t>
      </w:r>
      <w:r w:rsidR="00113CF4">
        <w:t xml:space="preserve">exitoso </w:t>
      </w:r>
      <w:r>
        <w:t>que se le mostrara al usuario al pedir el cambio de cont</w:t>
      </w:r>
      <w:r w:rsidR="00722E7E">
        <w:t>ra</w:t>
      </w:r>
      <w:r>
        <w:t>seña.</w:t>
      </w:r>
    </w:p>
    <w:p w14:paraId="5AB56410" w14:textId="77777777" w:rsidR="00722E7E" w:rsidRDefault="00722E7E" w:rsidP="00722E7E">
      <w:pPr>
        <w:ind w:left="708" w:firstLine="708"/>
        <w:rPr>
          <w:b/>
          <w:bCs/>
        </w:rPr>
      </w:pPr>
    </w:p>
    <w:p w14:paraId="7545DCF0" w14:textId="77777777" w:rsidR="00722E7E" w:rsidRDefault="00722E7E" w:rsidP="00722E7E">
      <w:pPr>
        <w:ind w:left="708" w:firstLine="708"/>
        <w:rPr>
          <w:b/>
          <w:bCs/>
        </w:rPr>
      </w:pPr>
    </w:p>
    <w:p w14:paraId="75D22222" w14:textId="067CA56D" w:rsidR="00722E7E" w:rsidRDefault="00722E7E" w:rsidP="005D13F8">
      <w:pPr>
        <w:pStyle w:val="Ttulo2"/>
        <w:ind w:left="708" w:firstLine="708"/>
      </w:pPr>
      <w:bookmarkStart w:id="59" w:name="_Toc169761107"/>
      <w:r>
        <w:t>Figura N°28</w:t>
      </w:r>
      <w:bookmarkEnd w:id="59"/>
    </w:p>
    <w:p w14:paraId="197460CC" w14:textId="4DB1FDD6" w:rsidR="00722E7E" w:rsidRPr="00D51343" w:rsidRDefault="00722E7E" w:rsidP="00722E7E">
      <w:pPr>
        <w:ind w:left="708" w:firstLine="708"/>
        <w:rPr>
          <w:b/>
          <w:bCs/>
        </w:rPr>
      </w:pPr>
    </w:p>
    <w:p w14:paraId="01FE92FC" w14:textId="13692E20" w:rsidR="00722E7E" w:rsidRPr="00113CF4" w:rsidRDefault="00113CF4" w:rsidP="00113CF4">
      <w:pPr>
        <w:pStyle w:val="Sinespaciado"/>
        <w:rPr>
          <w:i/>
          <w:iCs/>
        </w:rPr>
      </w:pPr>
      <w:r>
        <w:rPr>
          <w:noProof/>
          <w:lang w:val="es-CO" w:eastAsia="es-CO"/>
        </w:rPr>
        <w:drawing>
          <wp:anchor distT="0" distB="0" distL="114300" distR="114300" simplePos="0" relativeHeight="251749376" behindDoc="0" locked="0" layoutInCell="1" allowOverlap="1" wp14:anchorId="2DEFAEFF" wp14:editId="77154F71">
            <wp:simplePos x="0" y="0"/>
            <wp:positionH relativeFrom="margin">
              <wp:align>center</wp:align>
            </wp:positionH>
            <wp:positionV relativeFrom="margin">
              <wp:posOffset>5468954</wp:posOffset>
            </wp:positionV>
            <wp:extent cx="5032679" cy="2649600"/>
            <wp:effectExtent l="19050" t="19050" r="15875" b="17780"/>
            <wp:wrapSquare wrapText="bothSides"/>
            <wp:docPr id="2124629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9676" name=""/>
                    <pic:cNvPicPr/>
                  </pic:nvPicPr>
                  <pic:blipFill rotWithShape="1">
                    <a:blip r:embed="rId64" cstate="print">
                      <a:extLst>
                        <a:ext uri="{28A0092B-C50C-407E-A947-70E740481C1C}">
                          <a14:useLocalDpi xmlns:a14="http://schemas.microsoft.com/office/drawing/2010/main" val="0"/>
                        </a:ext>
                      </a:extLst>
                    </a:blip>
                    <a:srcRect b="6365"/>
                    <a:stretch/>
                  </pic:blipFill>
                  <pic:spPr bwMode="auto">
                    <a:xfrm>
                      <a:off x="0" y="0"/>
                      <a:ext cx="5032679"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22E7E">
        <w:rPr>
          <w:i/>
          <w:iCs/>
        </w:rPr>
        <w:t>Mensaje recuperación contraseña exitosa</w:t>
      </w:r>
    </w:p>
    <w:p w14:paraId="1E597124" w14:textId="77777777" w:rsidR="00722E7E" w:rsidRDefault="00722E7E" w:rsidP="00722E7E">
      <w:pPr>
        <w:tabs>
          <w:tab w:val="left" w:pos="2366"/>
        </w:tabs>
      </w:pPr>
    </w:p>
    <w:p w14:paraId="68563045" w14:textId="77777777" w:rsidR="00722E7E" w:rsidRDefault="00722E7E" w:rsidP="00722E7E">
      <w:pPr>
        <w:tabs>
          <w:tab w:val="left" w:pos="2366"/>
        </w:tabs>
      </w:pPr>
    </w:p>
    <w:p w14:paraId="5EBD3F70" w14:textId="73F45B54" w:rsidR="00113CF4" w:rsidRDefault="00722E7E" w:rsidP="00113CF4">
      <w:pPr>
        <w:pStyle w:val="Sinespaciado"/>
      </w:pPr>
      <w:r w:rsidRPr="00352B41">
        <w:rPr>
          <w:b/>
          <w:bCs/>
        </w:rPr>
        <w:t>Apunte</w:t>
      </w:r>
      <w:r w:rsidR="00570DAA" w:rsidRPr="00352B41">
        <w:rPr>
          <w:b/>
          <w:bCs/>
        </w:rPr>
        <w:t>:</w:t>
      </w:r>
      <w:r w:rsidR="00570DAA" w:rsidRPr="00570DAA">
        <w:rPr>
          <w:bCs/>
        </w:rPr>
        <w:t xml:space="preserve"> Mensaje</w:t>
      </w:r>
      <w:r>
        <w:t xml:space="preserve"> </w:t>
      </w:r>
      <w:r w:rsidR="00113CF4">
        <w:t>donde se muestra la nueva contraseña</w:t>
      </w:r>
      <w:r>
        <w:t>.</w:t>
      </w:r>
    </w:p>
    <w:p w14:paraId="110B8474" w14:textId="5B293921" w:rsidR="00722E7E" w:rsidRPr="00113CF4" w:rsidRDefault="00570DAA" w:rsidP="00D16159">
      <w:pPr>
        <w:pStyle w:val="Ttulo2"/>
      </w:pPr>
      <w:bookmarkStart w:id="60" w:name="_Toc169761108"/>
      <w:r>
        <w:lastRenderedPageBreak/>
        <w:t>Requerimientos</w:t>
      </w:r>
      <w:r w:rsidR="00722E7E">
        <w:t xml:space="preserve"> del usuario</w:t>
      </w:r>
      <w:bookmarkEnd w:id="60"/>
      <w:r w:rsidR="00722E7E">
        <w:t xml:space="preserve"> </w:t>
      </w:r>
    </w:p>
    <w:p w14:paraId="079F3177" w14:textId="77777777" w:rsidR="00722E7E" w:rsidRDefault="00722E7E" w:rsidP="00722E7E">
      <w:pPr>
        <w:ind w:firstLine="0"/>
        <w:rPr>
          <w:b/>
          <w:bCs/>
        </w:rPr>
      </w:pPr>
    </w:p>
    <w:p w14:paraId="1EE8ED09" w14:textId="79D2CA93" w:rsidR="00604A11" w:rsidRPr="00604A11" w:rsidRDefault="00722E7E" w:rsidP="00604A11">
      <w:pPr>
        <w:pStyle w:val="Sinespaciado"/>
        <w:rPr>
          <w:b/>
          <w:bCs/>
        </w:rPr>
      </w:pPr>
      <w:r w:rsidRPr="00722E7E">
        <w:rPr>
          <w:b/>
          <w:bCs/>
          <w:i/>
          <w:iCs/>
        </w:rPr>
        <w:t>Entrega de requerimientos de software y de hardware</w:t>
      </w:r>
    </w:p>
    <w:p w14:paraId="7D8D8836" w14:textId="77777777" w:rsidR="00604A11" w:rsidRDefault="00604A11" w:rsidP="00604A11">
      <w:pPr>
        <w:pStyle w:val="Sinespaciado"/>
        <w:rPr>
          <w:b/>
          <w:bCs/>
          <w:i/>
          <w:iCs/>
        </w:rPr>
      </w:pPr>
    </w:p>
    <w:p w14:paraId="23B2C644" w14:textId="0D5414F1" w:rsidR="00604A11" w:rsidRDefault="00604A11" w:rsidP="00604A11">
      <w:pPr>
        <w:pStyle w:val="Sinespaciado"/>
        <w:rPr>
          <w:b/>
          <w:bCs/>
          <w:i/>
          <w:iCs/>
        </w:rPr>
      </w:pPr>
      <w:r>
        <w:rPr>
          <w:b/>
          <w:bCs/>
          <w:i/>
          <w:iCs/>
        </w:rPr>
        <w:t>Hardware</w:t>
      </w:r>
    </w:p>
    <w:p w14:paraId="5D305EFE" w14:textId="77777777" w:rsidR="00742B51" w:rsidRPr="00742B51" w:rsidRDefault="00742B51" w:rsidP="00742B51"/>
    <w:p w14:paraId="069FC404" w14:textId="307DDAE1" w:rsidR="00E93513" w:rsidRPr="00E93513" w:rsidRDefault="00E93513" w:rsidP="00E93513">
      <w:pPr>
        <w:pStyle w:val="Sinespaciado"/>
        <w:numPr>
          <w:ilvl w:val="0"/>
          <w:numId w:val="2"/>
        </w:numPr>
      </w:pPr>
      <w:r>
        <w:t>El usuario debe contar con</w:t>
      </w:r>
      <w:r w:rsidR="002B3184" w:rsidRPr="002B3184">
        <w:t xml:space="preserve"> </w:t>
      </w:r>
      <w:r w:rsidR="002B3184">
        <w:t>un disco duro de al menos 1 GB de espacio libre para almacenar el software y sus datos asociados.</w:t>
      </w:r>
    </w:p>
    <w:p w14:paraId="71B42149" w14:textId="7BECA61C" w:rsidR="002B3184" w:rsidRPr="00E93513" w:rsidRDefault="002B3184" w:rsidP="002B3184">
      <w:pPr>
        <w:pStyle w:val="Sinespaciado"/>
        <w:numPr>
          <w:ilvl w:val="0"/>
          <w:numId w:val="2"/>
        </w:numPr>
      </w:pPr>
      <w:r>
        <w:t>Se recomienda al menos 2 GB de RAM para un funcionamiento básico. Esto permitirá que el sistema operativo y el software se ejecuten sin problemas.</w:t>
      </w:r>
    </w:p>
    <w:p w14:paraId="266DE628" w14:textId="52BF4AE3" w:rsidR="002B3184" w:rsidRPr="00E93513" w:rsidRDefault="002B3184" w:rsidP="002B3184">
      <w:pPr>
        <w:pStyle w:val="Sinespaciado"/>
        <w:numPr>
          <w:ilvl w:val="0"/>
          <w:numId w:val="2"/>
        </w:numPr>
      </w:pPr>
      <w:r>
        <w:t xml:space="preserve">Debe contar con un procesador de doble núcleo con una velocidad de al menos 1.5 GHz debería ser suficiente para la mayoría de uso general del software.  </w:t>
      </w:r>
    </w:p>
    <w:p w14:paraId="3DF9B9B4" w14:textId="6CC67D05" w:rsidR="00604A11" w:rsidRDefault="002B3184" w:rsidP="00BE4A30">
      <w:pPr>
        <w:pStyle w:val="Sinespaciado"/>
        <w:numPr>
          <w:ilvl w:val="0"/>
          <w:numId w:val="2"/>
        </w:numPr>
      </w:pPr>
      <w:r>
        <w:t>El usuario debe asegurarse de tener los puertos necesarios en la computadora para conectar periféricos como impresoras, unidades externas, etc. Además, verificar que la computadora esté equipada con una conexión a internet</w:t>
      </w:r>
      <w:r w:rsidR="00BE4A30">
        <w:t xml:space="preserve"> por</w:t>
      </w:r>
      <w:r>
        <w:t xml:space="preserve"> si el software requiere actualizaciones o acceso a recursos en la nube.</w:t>
      </w:r>
    </w:p>
    <w:p w14:paraId="2E5A1A64" w14:textId="77777777" w:rsidR="00BE4A30" w:rsidRPr="00BE4A30" w:rsidRDefault="00BE4A30" w:rsidP="00BE4A30"/>
    <w:p w14:paraId="3446BB69" w14:textId="4DB82D9F" w:rsidR="00E93513" w:rsidRDefault="00E93513" w:rsidP="00E93513">
      <w:pPr>
        <w:pStyle w:val="Sinespaciado"/>
        <w:rPr>
          <w:b/>
          <w:bCs/>
          <w:i/>
          <w:iCs/>
        </w:rPr>
      </w:pPr>
      <w:r>
        <w:rPr>
          <w:b/>
          <w:bCs/>
          <w:i/>
          <w:iCs/>
        </w:rPr>
        <w:t>Software</w:t>
      </w:r>
    </w:p>
    <w:p w14:paraId="226B9ABA" w14:textId="77777777" w:rsidR="00742B51" w:rsidRPr="00742B51" w:rsidRDefault="00742B51" w:rsidP="00742B51"/>
    <w:p w14:paraId="54FFAFF1" w14:textId="3CB4F133" w:rsidR="00742B51" w:rsidRDefault="00742B51" w:rsidP="00742B51">
      <w:pPr>
        <w:pStyle w:val="Sinespaciado"/>
        <w:numPr>
          <w:ilvl w:val="0"/>
          <w:numId w:val="2"/>
        </w:numPr>
      </w:pPr>
      <w:r>
        <w:t xml:space="preserve">Todos los usuarios deberán contar con un navegador web, si se puede la versión más </w:t>
      </w:r>
      <w:r w:rsidR="00BE4A30">
        <w:t>reciente (Chrome, Internet Explorer, Opera, Moxila Firefox)</w:t>
      </w:r>
      <w:r>
        <w:t>.</w:t>
      </w:r>
    </w:p>
    <w:p w14:paraId="572CF9EC" w14:textId="57B92606" w:rsidR="00742B51" w:rsidRDefault="00742B51" w:rsidP="00742B51">
      <w:pPr>
        <w:pStyle w:val="Sinespaciado"/>
        <w:numPr>
          <w:ilvl w:val="0"/>
          <w:numId w:val="2"/>
        </w:numPr>
        <w:rPr>
          <w:rFonts w:eastAsia="Times New Roman" w:cs="Times New Roman"/>
          <w:szCs w:val="24"/>
        </w:rPr>
      </w:pPr>
      <w:r>
        <w:t>En caso de que el software se trabaje de manera local, el usuario deberá utilizar</w:t>
      </w:r>
      <w:r w:rsidRPr="00742B51">
        <w:rPr>
          <w:rFonts w:eastAsia="Times New Roman" w:cs="Times New Roman"/>
          <w:szCs w:val="24"/>
        </w:rPr>
        <w:t xml:space="preserve"> MySQL o MariaDB para almacenar y gestionar los datos de la aplicación</w:t>
      </w:r>
      <w:r w:rsidR="00BE4A30">
        <w:rPr>
          <w:rFonts w:eastAsia="Times New Roman" w:cs="Times New Roman"/>
          <w:szCs w:val="24"/>
        </w:rPr>
        <w:t>.</w:t>
      </w:r>
    </w:p>
    <w:p w14:paraId="3E5CA32D" w14:textId="65E2AD74" w:rsidR="00BE4A30" w:rsidRPr="00BE4A30" w:rsidRDefault="00BE4A30" w:rsidP="006F7F79">
      <w:pPr>
        <w:pStyle w:val="Sinespaciado"/>
        <w:numPr>
          <w:ilvl w:val="0"/>
          <w:numId w:val="2"/>
        </w:numPr>
      </w:pPr>
      <w:r>
        <w:t>Debe contar con un sistema operativo que sea compatible con el software (Estructura de 64 bytes).</w:t>
      </w:r>
    </w:p>
    <w:p w14:paraId="052CA46B" w14:textId="77777777" w:rsidR="00742B51" w:rsidRDefault="00742B51" w:rsidP="00742B51"/>
    <w:p w14:paraId="71356F98" w14:textId="620C6007" w:rsidR="00742B51" w:rsidRDefault="00742B51" w:rsidP="00742B51"/>
    <w:p w14:paraId="4252DC31" w14:textId="77777777" w:rsidR="00BE4A30" w:rsidRDefault="00BE4A30" w:rsidP="00742B51"/>
    <w:p w14:paraId="51AF6B9B" w14:textId="77777777" w:rsidR="00BE4A30" w:rsidRPr="00742B51" w:rsidRDefault="00BE4A30" w:rsidP="00742B51"/>
    <w:p w14:paraId="5FCC3423" w14:textId="133383BE" w:rsidR="00742B51" w:rsidRDefault="00742B51" w:rsidP="00742B51">
      <w:pPr>
        <w:pStyle w:val="Sinespaciado"/>
        <w:rPr>
          <w:b/>
          <w:bCs/>
          <w:i/>
          <w:iCs/>
        </w:rPr>
      </w:pPr>
      <w:r>
        <w:rPr>
          <w:b/>
          <w:bCs/>
          <w:i/>
          <w:iCs/>
        </w:rPr>
        <w:lastRenderedPageBreak/>
        <w:t>Herramientas de Desarrollo</w:t>
      </w:r>
    </w:p>
    <w:p w14:paraId="1FB2C36D" w14:textId="77777777" w:rsidR="00742B51" w:rsidRPr="00742B51" w:rsidRDefault="00742B51" w:rsidP="00742B51"/>
    <w:p w14:paraId="6A911A4D" w14:textId="5F11E655" w:rsidR="00742B51" w:rsidRDefault="00742B51" w:rsidP="00742B51">
      <w:pPr>
        <w:pStyle w:val="Sinespaciado"/>
        <w:numPr>
          <w:ilvl w:val="0"/>
          <w:numId w:val="2"/>
        </w:numPr>
      </w:pPr>
      <w:r>
        <w:t>El editor de código que se utilizo fue Visual Studio Code</w:t>
      </w:r>
      <w:r w:rsidR="00037471">
        <w:t>.</w:t>
      </w:r>
    </w:p>
    <w:p w14:paraId="5BAAEE03" w14:textId="77777777" w:rsidR="00742B51" w:rsidRPr="00742B51" w:rsidRDefault="00742B51" w:rsidP="00742B51"/>
    <w:p w14:paraId="4779D476" w14:textId="4AF8B192" w:rsidR="00742B51" w:rsidRDefault="00742B51" w:rsidP="00742B51">
      <w:pPr>
        <w:pStyle w:val="Sinespaciado"/>
        <w:numPr>
          <w:ilvl w:val="0"/>
          <w:numId w:val="2"/>
        </w:numPr>
      </w:pPr>
      <w:r>
        <w:t xml:space="preserve">Los </w:t>
      </w:r>
      <w:r w:rsidR="00037471">
        <w:t>lenguajes de programación que se utilizaron para realizar tanto el frontend como el backend de la aplicación fueron: PHP, JS, HTML,</w:t>
      </w:r>
      <w:r w:rsidR="005D13F8">
        <w:t xml:space="preserve"> CSS y se utilizaron librerías</w:t>
      </w:r>
      <w:r w:rsidR="00037471">
        <w:t xml:space="preserve"> como bootstrap</w:t>
      </w:r>
      <w:r w:rsidR="005D13F8">
        <w:t xml:space="preserve"> y composer</w:t>
      </w:r>
      <w:r>
        <w:t>.</w:t>
      </w:r>
    </w:p>
    <w:p w14:paraId="4A594DFE" w14:textId="0C26CE1B" w:rsidR="00037471" w:rsidRDefault="00037471" w:rsidP="00037471">
      <w:pPr>
        <w:pStyle w:val="Sinespaciado"/>
        <w:numPr>
          <w:ilvl w:val="0"/>
          <w:numId w:val="2"/>
        </w:numPr>
      </w:pPr>
      <w:r>
        <w:t>Al momento de realizar la aplicación se llevó el control y gestiono todo el proceso mediante Git.</w:t>
      </w:r>
    </w:p>
    <w:p w14:paraId="4057CC92" w14:textId="77777777" w:rsidR="000D6243" w:rsidRDefault="000D6243" w:rsidP="000D6243">
      <w:pPr>
        <w:ind w:firstLine="0"/>
        <w:rPr>
          <w:b/>
          <w:bCs/>
        </w:rPr>
      </w:pPr>
    </w:p>
    <w:p w14:paraId="28273098" w14:textId="77777777" w:rsidR="000D6243" w:rsidRDefault="000D6243" w:rsidP="000D6243">
      <w:pPr>
        <w:ind w:firstLine="0"/>
        <w:rPr>
          <w:b/>
          <w:bCs/>
        </w:rPr>
      </w:pPr>
    </w:p>
    <w:p w14:paraId="4E07B1A5" w14:textId="77777777" w:rsidR="00BE4A30" w:rsidRDefault="00BE4A30" w:rsidP="000D6243">
      <w:pPr>
        <w:ind w:firstLine="0"/>
        <w:rPr>
          <w:b/>
          <w:bCs/>
        </w:rPr>
      </w:pPr>
    </w:p>
    <w:p w14:paraId="0E70D247" w14:textId="77777777" w:rsidR="00BE4A30" w:rsidRDefault="00BE4A30" w:rsidP="000D6243">
      <w:pPr>
        <w:ind w:firstLine="0"/>
        <w:rPr>
          <w:b/>
          <w:bCs/>
        </w:rPr>
      </w:pPr>
    </w:p>
    <w:p w14:paraId="34CD1882" w14:textId="77777777" w:rsidR="00BE4A30" w:rsidRDefault="00BE4A30" w:rsidP="000D6243">
      <w:pPr>
        <w:ind w:firstLine="0"/>
        <w:rPr>
          <w:b/>
          <w:bCs/>
        </w:rPr>
      </w:pPr>
    </w:p>
    <w:p w14:paraId="18173D46" w14:textId="77777777" w:rsidR="00BE4A30" w:rsidRDefault="00BE4A30" w:rsidP="000D6243">
      <w:pPr>
        <w:ind w:firstLine="0"/>
        <w:rPr>
          <w:b/>
          <w:bCs/>
        </w:rPr>
      </w:pPr>
    </w:p>
    <w:p w14:paraId="63B735C3" w14:textId="77777777" w:rsidR="00BE4A30" w:rsidRDefault="00BE4A30" w:rsidP="000D6243">
      <w:pPr>
        <w:ind w:firstLine="0"/>
        <w:rPr>
          <w:b/>
          <w:bCs/>
        </w:rPr>
      </w:pPr>
    </w:p>
    <w:p w14:paraId="25B0D87A" w14:textId="77777777" w:rsidR="00BE4A30" w:rsidRDefault="00BE4A30" w:rsidP="000D6243">
      <w:pPr>
        <w:ind w:firstLine="0"/>
        <w:rPr>
          <w:b/>
          <w:bCs/>
        </w:rPr>
      </w:pPr>
    </w:p>
    <w:p w14:paraId="49E9427B" w14:textId="77777777" w:rsidR="00BE4A30" w:rsidRDefault="00BE4A30" w:rsidP="000D6243">
      <w:pPr>
        <w:ind w:firstLine="0"/>
        <w:rPr>
          <w:b/>
          <w:bCs/>
        </w:rPr>
      </w:pPr>
    </w:p>
    <w:p w14:paraId="566A8141" w14:textId="77777777" w:rsidR="00BE4A30" w:rsidRDefault="00BE4A30" w:rsidP="000D6243">
      <w:pPr>
        <w:ind w:firstLine="0"/>
        <w:rPr>
          <w:b/>
          <w:bCs/>
        </w:rPr>
      </w:pPr>
    </w:p>
    <w:p w14:paraId="71D287C9" w14:textId="77777777" w:rsidR="00BE4A30" w:rsidRDefault="00BE4A30" w:rsidP="000D6243">
      <w:pPr>
        <w:ind w:firstLine="0"/>
        <w:rPr>
          <w:b/>
          <w:bCs/>
        </w:rPr>
      </w:pPr>
    </w:p>
    <w:p w14:paraId="1F18A012" w14:textId="77777777" w:rsidR="00BE4A30" w:rsidRDefault="00BE4A30" w:rsidP="000D6243">
      <w:pPr>
        <w:ind w:firstLine="0"/>
        <w:rPr>
          <w:b/>
          <w:bCs/>
        </w:rPr>
      </w:pPr>
    </w:p>
    <w:p w14:paraId="04FED394" w14:textId="77777777" w:rsidR="00BE4A30" w:rsidRDefault="00BE4A30" w:rsidP="000D6243">
      <w:pPr>
        <w:ind w:firstLine="0"/>
        <w:rPr>
          <w:b/>
          <w:bCs/>
        </w:rPr>
      </w:pPr>
    </w:p>
    <w:p w14:paraId="241ACFD4" w14:textId="77777777" w:rsidR="00BE4A30" w:rsidRDefault="00BE4A30" w:rsidP="000D6243">
      <w:pPr>
        <w:ind w:firstLine="0"/>
        <w:rPr>
          <w:b/>
          <w:bCs/>
        </w:rPr>
      </w:pPr>
    </w:p>
    <w:p w14:paraId="612DC67B" w14:textId="77777777" w:rsidR="00BE4A30" w:rsidRDefault="00BE4A30" w:rsidP="000D6243">
      <w:pPr>
        <w:ind w:firstLine="0"/>
        <w:rPr>
          <w:b/>
          <w:bCs/>
        </w:rPr>
      </w:pPr>
    </w:p>
    <w:p w14:paraId="3666F27C" w14:textId="77777777" w:rsidR="00BE4A30" w:rsidRDefault="00BE4A30" w:rsidP="000D6243">
      <w:pPr>
        <w:ind w:firstLine="0"/>
        <w:rPr>
          <w:b/>
          <w:bCs/>
        </w:rPr>
      </w:pPr>
    </w:p>
    <w:p w14:paraId="581EF01F" w14:textId="77777777" w:rsidR="00BE4A30" w:rsidRDefault="00BE4A30" w:rsidP="000D6243">
      <w:pPr>
        <w:ind w:firstLine="0"/>
        <w:rPr>
          <w:b/>
          <w:bCs/>
        </w:rPr>
      </w:pPr>
    </w:p>
    <w:p w14:paraId="7824890D" w14:textId="77777777" w:rsidR="00BE4A30" w:rsidRDefault="00BE4A30" w:rsidP="000D6243">
      <w:pPr>
        <w:ind w:firstLine="0"/>
        <w:rPr>
          <w:b/>
          <w:bCs/>
        </w:rPr>
      </w:pPr>
    </w:p>
    <w:p w14:paraId="559A013F" w14:textId="77777777" w:rsidR="00BE4A30" w:rsidRDefault="00BE4A30" w:rsidP="000D6243">
      <w:pPr>
        <w:ind w:firstLine="0"/>
        <w:rPr>
          <w:b/>
          <w:bCs/>
        </w:rPr>
      </w:pPr>
    </w:p>
    <w:p w14:paraId="30DF992A" w14:textId="77777777" w:rsidR="00BE4A30" w:rsidRDefault="00BE4A30" w:rsidP="000D6243">
      <w:pPr>
        <w:ind w:firstLine="0"/>
        <w:rPr>
          <w:b/>
          <w:bCs/>
        </w:rPr>
      </w:pPr>
    </w:p>
    <w:p w14:paraId="785F6C04" w14:textId="77777777" w:rsidR="00BE4A30" w:rsidRDefault="00BE4A30" w:rsidP="000D6243">
      <w:pPr>
        <w:ind w:firstLine="0"/>
        <w:rPr>
          <w:b/>
          <w:bCs/>
        </w:rPr>
      </w:pPr>
    </w:p>
    <w:p w14:paraId="0CA28CCA" w14:textId="77777777" w:rsidR="00BE4A30" w:rsidRDefault="00BE4A30" w:rsidP="000D6243">
      <w:pPr>
        <w:ind w:firstLine="0"/>
        <w:rPr>
          <w:b/>
          <w:bCs/>
        </w:rPr>
      </w:pPr>
    </w:p>
    <w:p w14:paraId="4882D883" w14:textId="77777777" w:rsidR="00BE4A30" w:rsidRDefault="00BE4A30" w:rsidP="000D6243">
      <w:pPr>
        <w:ind w:firstLine="0"/>
        <w:rPr>
          <w:b/>
          <w:bCs/>
        </w:rPr>
      </w:pPr>
    </w:p>
    <w:p w14:paraId="72CBA80C" w14:textId="77777777" w:rsidR="00BE4A30" w:rsidRDefault="00BE4A30" w:rsidP="000D6243">
      <w:pPr>
        <w:ind w:firstLine="0"/>
        <w:rPr>
          <w:b/>
          <w:bCs/>
        </w:rPr>
      </w:pPr>
    </w:p>
    <w:p w14:paraId="1951CB2E" w14:textId="77777777" w:rsidR="00BE4A30" w:rsidRDefault="00BE4A30" w:rsidP="000D6243">
      <w:pPr>
        <w:ind w:firstLine="0"/>
        <w:rPr>
          <w:b/>
          <w:bCs/>
        </w:rPr>
      </w:pPr>
    </w:p>
    <w:p w14:paraId="04890AF2" w14:textId="77777777" w:rsidR="00BE4A30" w:rsidRDefault="00BE4A30" w:rsidP="000D6243">
      <w:pPr>
        <w:ind w:firstLine="0"/>
        <w:rPr>
          <w:b/>
          <w:bCs/>
        </w:rPr>
      </w:pPr>
    </w:p>
    <w:p w14:paraId="7C1C5C6A" w14:textId="77777777" w:rsidR="00BE4A30" w:rsidRDefault="00BE4A30" w:rsidP="000D6243">
      <w:pPr>
        <w:ind w:firstLine="0"/>
        <w:rPr>
          <w:b/>
          <w:bCs/>
        </w:rPr>
      </w:pPr>
    </w:p>
    <w:p w14:paraId="7FD23C62" w14:textId="77777777" w:rsidR="00BE4A30" w:rsidRDefault="00BE4A30" w:rsidP="000D6243">
      <w:pPr>
        <w:ind w:firstLine="0"/>
        <w:rPr>
          <w:b/>
          <w:bCs/>
        </w:rPr>
      </w:pPr>
    </w:p>
    <w:p w14:paraId="6EA1E915" w14:textId="77777777" w:rsidR="00BE4A30" w:rsidRDefault="00BE4A30" w:rsidP="000D6243">
      <w:pPr>
        <w:ind w:firstLine="0"/>
        <w:rPr>
          <w:b/>
          <w:bCs/>
        </w:rPr>
      </w:pPr>
    </w:p>
    <w:p w14:paraId="15183668" w14:textId="77777777" w:rsidR="00BE4A30" w:rsidRDefault="00BE4A30" w:rsidP="000D6243">
      <w:pPr>
        <w:ind w:firstLine="0"/>
        <w:rPr>
          <w:b/>
          <w:bCs/>
        </w:rPr>
      </w:pPr>
    </w:p>
    <w:p w14:paraId="20A874FC" w14:textId="77777777" w:rsidR="00BE4A30" w:rsidRDefault="00BE4A30" w:rsidP="000D6243">
      <w:pPr>
        <w:ind w:firstLine="0"/>
        <w:rPr>
          <w:b/>
          <w:bCs/>
        </w:rPr>
      </w:pPr>
    </w:p>
    <w:p w14:paraId="40062D84" w14:textId="77777777" w:rsidR="00BE4A30" w:rsidRDefault="00BE4A30" w:rsidP="000D6243">
      <w:pPr>
        <w:ind w:firstLine="0"/>
        <w:rPr>
          <w:b/>
          <w:bCs/>
        </w:rPr>
      </w:pPr>
    </w:p>
    <w:p w14:paraId="0C09ABCC" w14:textId="77777777" w:rsidR="00BE4A30" w:rsidRDefault="00BE4A30" w:rsidP="000D6243">
      <w:pPr>
        <w:ind w:firstLine="0"/>
        <w:rPr>
          <w:b/>
          <w:bCs/>
        </w:rPr>
      </w:pPr>
    </w:p>
    <w:p w14:paraId="526BD3AC" w14:textId="346A2090" w:rsidR="000D6243" w:rsidRDefault="000D6243" w:rsidP="00D16159">
      <w:pPr>
        <w:pStyle w:val="Ttulo2"/>
      </w:pPr>
      <w:bookmarkStart w:id="61" w:name="_Toc169761109"/>
      <w:r>
        <w:lastRenderedPageBreak/>
        <w:t>Manual del usuario</w:t>
      </w:r>
      <w:bookmarkEnd w:id="61"/>
      <w:r>
        <w:t xml:space="preserve"> </w:t>
      </w:r>
    </w:p>
    <w:p w14:paraId="713B1E19" w14:textId="77777777" w:rsidR="00EB0C21" w:rsidRDefault="00EB0C21" w:rsidP="00EB0C21">
      <w:pPr>
        <w:ind w:firstLine="0"/>
        <w:rPr>
          <w:b/>
          <w:bCs/>
        </w:rPr>
      </w:pPr>
    </w:p>
    <w:p w14:paraId="5BCFAAFD" w14:textId="77777777" w:rsidR="00EB0C21" w:rsidRDefault="00EB0C21" w:rsidP="00EB0C21">
      <w:pPr>
        <w:ind w:firstLine="0"/>
        <w:rPr>
          <w:b/>
          <w:bCs/>
        </w:rPr>
      </w:pPr>
    </w:p>
    <w:p w14:paraId="7A036DB8" w14:textId="7FA0F97C" w:rsidR="00EB0C21" w:rsidRPr="00EB0C21" w:rsidRDefault="00EB0C21" w:rsidP="00EB0C21">
      <w:pPr>
        <w:pStyle w:val="Sinespaciado"/>
      </w:pPr>
      <w:r>
        <w:t>El manual del usuario se encuentra en el archivo adjunto llamado "Manual Usuario". Este documento proporciona una guía completa sobre las funciones y responsabilidades del CEO y Administrador en el funcionamiento del software, detallando procedimientos y estrategias esenciales para un manejo efectivo de la aplicación.</w:t>
      </w:r>
    </w:p>
    <w:p w14:paraId="43CCF4E5" w14:textId="77777777" w:rsidR="00EB0C21" w:rsidRPr="00EB0C21" w:rsidRDefault="00EB0C21" w:rsidP="00EB0C21">
      <w:pPr>
        <w:pStyle w:val="Sinespaciado"/>
      </w:pPr>
    </w:p>
    <w:p w14:paraId="73F799CF" w14:textId="77777777" w:rsidR="000D6243" w:rsidRDefault="000D6243" w:rsidP="00037471"/>
    <w:p w14:paraId="04568608" w14:textId="281294FC" w:rsidR="000D6243" w:rsidRPr="00EB0C21" w:rsidRDefault="00EB0C21" w:rsidP="00037471">
      <w:pPr>
        <w:rPr>
          <w:i/>
          <w:iCs/>
        </w:rPr>
      </w:pPr>
      <w:r w:rsidRPr="00EB0C21">
        <w:rPr>
          <w:b/>
          <w:bCs/>
          <w:i/>
          <w:iCs/>
          <w:u w:val="single"/>
        </w:rPr>
        <w:t>Nombre del archivo</w:t>
      </w:r>
      <w:r w:rsidRPr="00EB0C21">
        <w:rPr>
          <w:b/>
          <w:bCs/>
          <w:i/>
          <w:iCs/>
        </w:rPr>
        <w:t>:</w:t>
      </w:r>
      <w:r w:rsidRPr="00EB0C21">
        <w:rPr>
          <w:i/>
          <w:iCs/>
        </w:rPr>
        <w:t xml:space="preserve"> </w:t>
      </w:r>
      <w:r w:rsidR="005D13F8">
        <w:rPr>
          <w:i/>
          <w:iCs/>
        </w:rPr>
        <w:t>Manual Usuario.pdf</w:t>
      </w:r>
    </w:p>
    <w:p w14:paraId="42F83BF6" w14:textId="77777777" w:rsidR="000D6243" w:rsidRDefault="000D6243" w:rsidP="00037471"/>
    <w:p w14:paraId="3C39401D" w14:textId="77777777" w:rsidR="000D6243" w:rsidRDefault="000D6243" w:rsidP="00037471"/>
    <w:p w14:paraId="4B1C1CFF" w14:textId="77777777" w:rsidR="000D6243" w:rsidRDefault="000D6243" w:rsidP="00037471"/>
    <w:p w14:paraId="2D14F9A7" w14:textId="77777777" w:rsidR="000D6243" w:rsidRDefault="000D6243" w:rsidP="00037471"/>
    <w:p w14:paraId="3B811B2A" w14:textId="77777777" w:rsidR="000D6243" w:rsidRDefault="000D6243" w:rsidP="00037471"/>
    <w:p w14:paraId="746ED02B" w14:textId="77777777" w:rsidR="000D6243" w:rsidRDefault="000D6243" w:rsidP="00037471"/>
    <w:p w14:paraId="3D351D2D" w14:textId="77777777" w:rsidR="000D6243" w:rsidRDefault="000D6243" w:rsidP="00037471"/>
    <w:p w14:paraId="43744DE0" w14:textId="77777777" w:rsidR="000D6243" w:rsidRDefault="000D6243" w:rsidP="00037471"/>
    <w:p w14:paraId="24148E21" w14:textId="77777777" w:rsidR="000D6243" w:rsidRDefault="000D6243" w:rsidP="00037471"/>
    <w:p w14:paraId="05F5C841" w14:textId="77777777" w:rsidR="000D6243" w:rsidRDefault="000D6243" w:rsidP="00037471"/>
    <w:p w14:paraId="2203F481" w14:textId="77777777" w:rsidR="000D6243" w:rsidRDefault="000D6243" w:rsidP="00037471"/>
    <w:p w14:paraId="647BA825" w14:textId="77777777" w:rsidR="000D6243" w:rsidRDefault="000D6243" w:rsidP="00037471"/>
    <w:p w14:paraId="364D3906" w14:textId="77777777" w:rsidR="000D6243" w:rsidRDefault="000D6243" w:rsidP="00037471"/>
    <w:p w14:paraId="25A7D979" w14:textId="77777777" w:rsidR="000D6243" w:rsidRDefault="000D6243" w:rsidP="00037471"/>
    <w:p w14:paraId="707681BF" w14:textId="77777777" w:rsidR="000D6243" w:rsidRDefault="000D6243" w:rsidP="00037471"/>
    <w:p w14:paraId="2DC8D9C3" w14:textId="77777777" w:rsidR="000D6243" w:rsidRDefault="000D6243" w:rsidP="00037471"/>
    <w:p w14:paraId="587341DC" w14:textId="77777777" w:rsidR="000D6243" w:rsidRDefault="000D6243" w:rsidP="00037471"/>
    <w:p w14:paraId="4FDA25D0" w14:textId="77777777" w:rsidR="000D6243" w:rsidRDefault="000D6243" w:rsidP="00037471"/>
    <w:p w14:paraId="5FB1E518" w14:textId="77777777" w:rsidR="000D6243" w:rsidRDefault="000D6243" w:rsidP="00037471"/>
    <w:p w14:paraId="370FDC3D" w14:textId="77777777" w:rsidR="000D6243" w:rsidRDefault="000D6243" w:rsidP="00037471"/>
    <w:p w14:paraId="4B0B0EC2" w14:textId="77777777" w:rsidR="000D6243" w:rsidRDefault="000D6243" w:rsidP="00037471"/>
    <w:p w14:paraId="38D5B54E" w14:textId="77777777" w:rsidR="000D6243" w:rsidRDefault="000D6243" w:rsidP="00037471"/>
    <w:p w14:paraId="09BA9C75" w14:textId="77777777" w:rsidR="000D6243" w:rsidRDefault="000D6243" w:rsidP="00037471"/>
    <w:p w14:paraId="3D80E6CA" w14:textId="77777777" w:rsidR="000D6243" w:rsidRDefault="000D6243" w:rsidP="00037471"/>
    <w:p w14:paraId="6CCF8739" w14:textId="77777777" w:rsidR="000D6243" w:rsidRDefault="000D6243" w:rsidP="00037471"/>
    <w:p w14:paraId="0206E9D0" w14:textId="77777777" w:rsidR="000D6243" w:rsidRDefault="000D6243" w:rsidP="00037471"/>
    <w:p w14:paraId="02936774" w14:textId="77777777" w:rsidR="000D6243" w:rsidRDefault="000D6243" w:rsidP="00037471"/>
    <w:p w14:paraId="1DA96291" w14:textId="77777777" w:rsidR="000D6243" w:rsidRDefault="000D6243" w:rsidP="00037471"/>
    <w:p w14:paraId="0B0F3183" w14:textId="77777777" w:rsidR="000D6243" w:rsidRDefault="000D6243" w:rsidP="00037471"/>
    <w:p w14:paraId="384A2F0E" w14:textId="77777777" w:rsidR="000D6243" w:rsidRDefault="000D6243" w:rsidP="00037471"/>
    <w:p w14:paraId="7B6CDA4F" w14:textId="77777777" w:rsidR="000D6243" w:rsidRDefault="000D6243" w:rsidP="00EB0C21">
      <w:pPr>
        <w:ind w:firstLine="0"/>
      </w:pPr>
    </w:p>
    <w:p w14:paraId="54EF8CE0" w14:textId="77777777" w:rsidR="00EB0C21" w:rsidRDefault="00EB0C21" w:rsidP="00EB0C21">
      <w:pPr>
        <w:ind w:firstLine="0"/>
      </w:pPr>
    </w:p>
    <w:p w14:paraId="0CCD09FA" w14:textId="77777777" w:rsidR="000D6243" w:rsidRDefault="000D6243" w:rsidP="00037471"/>
    <w:p w14:paraId="150B874E" w14:textId="77777777" w:rsidR="000D6243" w:rsidRDefault="000D6243" w:rsidP="00037471"/>
    <w:p w14:paraId="1D747DBB" w14:textId="57C58296" w:rsidR="000D6243" w:rsidRDefault="000D6243" w:rsidP="00D16159">
      <w:pPr>
        <w:pStyle w:val="Ttulo2"/>
      </w:pPr>
      <w:bookmarkStart w:id="62" w:name="_Toc169761110"/>
      <w:r>
        <w:lastRenderedPageBreak/>
        <w:t>Manual del programador</w:t>
      </w:r>
      <w:bookmarkEnd w:id="62"/>
    </w:p>
    <w:p w14:paraId="0FBA5361" w14:textId="77777777" w:rsidR="000D6243" w:rsidRDefault="000D6243" w:rsidP="00EB0C21">
      <w:pPr>
        <w:ind w:firstLine="0"/>
      </w:pPr>
    </w:p>
    <w:p w14:paraId="578F523C" w14:textId="77777777" w:rsidR="000D6243" w:rsidRDefault="000D6243" w:rsidP="00037471"/>
    <w:p w14:paraId="00F82019" w14:textId="01EA187A" w:rsidR="00EB0C21" w:rsidRPr="00EB0C21" w:rsidRDefault="00EB0C21" w:rsidP="00EB0C21">
      <w:pPr>
        <w:pStyle w:val="Sinespaciado"/>
      </w:pPr>
      <w:r>
        <w:t xml:space="preserve">Para que se guíen los desarrolladores las </w:t>
      </w:r>
      <w:r w:rsidRPr="002B3184">
        <w:rPr>
          <w:b/>
          <w:bCs/>
        </w:rPr>
        <w:t>líneas de código están comentadas</w:t>
      </w:r>
      <w:r>
        <w:t xml:space="preserve"> exhaustivamente. Estos comentarios proporcionan explicaciones detalladas sobre el funcionamiento y la lógica del código, permitiendo a los usuarios comprender y modificar el software de manera eficiente.</w:t>
      </w:r>
    </w:p>
    <w:p w14:paraId="6CF8BCEB" w14:textId="77777777" w:rsidR="000D6243" w:rsidRPr="00037471" w:rsidRDefault="000D6243" w:rsidP="00EB0C21">
      <w:pPr>
        <w:pStyle w:val="Sinespaciado"/>
      </w:pPr>
    </w:p>
    <w:p w14:paraId="60DEEA36" w14:textId="77777777" w:rsidR="00742B51" w:rsidRPr="00742B51" w:rsidRDefault="00742B51" w:rsidP="00742B51"/>
    <w:p w14:paraId="03E50E9B" w14:textId="4F2FA7E2" w:rsidR="000D6243" w:rsidRDefault="000D6243" w:rsidP="000D6243">
      <w:pPr>
        <w:pStyle w:val="Sinespaciado"/>
        <w:rPr>
          <w:lang w:val="es-CO"/>
        </w:rPr>
      </w:pPr>
    </w:p>
    <w:p w14:paraId="79442746" w14:textId="77777777" w:rsidR="00E93513" w:rsidRDefault="00E93513" w:rsidP="000D6243">
      <w:pPr>
        <w:ind w:firstLine="0"/>
      </w:pPr>
    </w:p>
    <w:p w14:paraId="5C761B54" w14:textId="77777777" w:rsidR="000D6243" w:rsidRDefault="000D6243" w:rsidP="000D6243">
      <w:pPr>
        <w:ind w:firstLine="0"/>
      </w:pPr>
    </w:p>
    <w:p w14:paraId="29D055AA" w14:textId="77777777" w:rsidR="000D6243" w:rsidRDefault="000D6243" w:rsidP="000D6243">
      <w:pPr>
        <w:ind w:firstLine="0"/>
      </w:pPr>
    </w:p>
    <w:p w14:paraId="0950810F" w14:textId="77777777" w:rsidR="00B16038" w:rsidRDefault="00B16038" w:rsidP="000D6243">
      <w:pPr>
        <w:ind w:firstLine="0"/>
      </w:pPr>
    </w:p>
    <w:p w14:paraId="7073D64B" w14:textId="77777777" w:rsidR="00B16038" w:rsidRDefault="00B16038" w:rsidP="000D6243">
      <w:pPr>
        <w:ind w:firstLine="0"/>
      </w:pPr>
    </w:p>
    <w:p w14:paraId="26F0DDC7" w14:textId="77777777" w:rsidR="00B16038" w:rsidRDefault="00B16038" w:rsidP="000D6243">
      <w:pPr>
        <w:ind w:firstLine="0"/>
      </w:pPr>
    </w:p>
    <w:p w14:paraId="0178EFBE" w14:textId="77777777" w:rsidR="00B16038" w:rsidRDefault="00B16038" w:rsidP="000D6243">
      <w:pPr>
        <w:ind w:firstLine="0"/>
      </w:pPr>
    </w:p>
    <w:p w14:paraId="3282939F" w14:textId="77777777" w:rsidR="000D6243" w:rsidRDefault="000D6243" w:rsidP="000D6243">
      <w:pPr>
        <w:ind w:firstLine="0"/>
      </w:pPr>
    </w:p>
    <w:p w14:paraId="26229EC1" w14:textId="77777777" w:rsidR="000D6243" w:rsidRDefault="000D6243" w:rsidP="000D6243">
      <w:pPr>
        <w:ind w:firstLine="0"/>
      </w:pPr>
    </w:p>
    <w:p w14:paraId="0E3C43A5" w14:textId="77777777" w:rsidR="000D6243" w:rsidRDefault="000D6243" w:rsidP="000D6243">
      <w:pPr>
        <w:ind w:firstLine="0"/>
      </w:pPr>
    </w:p>
    <w:p w14:paraId="2D3813B8" w14:textId="77777777" w:rsidR="000D6243" w:rsidRDefault="000D6243" w:rsidP="000D6243">
      <w:pPr>
        <w:ind w:firstLine="0"/>
      </w:pPr>
    </w:p>
    <w:p w14:paraId="08D02195" w14:textId="77777777" w:rsidR="000D6243" w:rsidRDefault="000D6243" w:rsidP="000D6243">
      <w:pPr>
        <w:ind w:firstLine="0"/>
      </w:pPr>
    </w:p>
    <w:p w14:paraId="5E6EEBCE" w14:textId="77777777" w:rsidR="000D6243" w:rsidRDefault="000D6243" w:rsidP="000D6243">
      <w:pPr>
        <w:ind w:firstLine="0"/>
      </w:pPr>
    </w:p>
    <w:p w14:paraId="56414A42" w14:textId="77777777" w:rsidR="000D6243" w:rsidRDefault="000D6243" w:rsidP="000D6243">
      <w:pPr>
        <w:ind w:firstLine="0"/>
      </w:pPr>
    </w:p>
    <w:p w14:paraId="772DD1E7" w14:textId="77777777" w:rsidR="000D6243" w:rsidRDefault="000D6243" w:rsidP="000D6243">
      <w:pPr>
        <w:ind w:firstLine="0"/>
      </w:pPr>
    </w:p>
    <w:p w14:paraId="60F2C333" w14:textId="77777777" w:rsidR="000D6243" w:rsidRDefault="000D6243" w:rsidP="000D6243">
      <w:pPr>
        <w:ind w:firstLine="0"/>
      </w:pPr>
    </w:p>
    <w:p w14:paraId="528DA06A" w14:textId="77777777" w:rsidR="000D6243" w:rsidRDefault="000D6243" w:rsidP="000D6243">
      <w:pPr>
        <w:ind w:firstLine="0"/>
      </w:pPr>
    </w:p>
    <w:p w14:paraId="78CDB39D" w14:textId="77777777" w:rsidR="000D6243" w:rsidRDefault="000D6243" w:rsidP="000D6243">
      <w:pPr>
        <w:ind w:firstLine="0"/>
      </w:pPr>
    </w:p>
    <w:p w14:paraId="252201F3" w14:textId="77777777" w:rsidR="000D6243" w:rsidRDefault="000D6243" w:rsidP="000D6243">
      <w:pPr>
        <w:ind w:firstLine="0"/>
      </w:pPr>
    </w:p>
    <w:p w14:paraId="49CD181E" w14:textId="77777777" w:rsidR="000D6243" w:rsidRDefault="000D6243" w:rsidP="000D6243">
      <w:pPr>
        <w:ind w:firstLine="0"/>
      </w:pPr>
    </w:p>
    <w:p w14:paraId="4A2BBE7A" w14:textId="77777777" w:rsidR="000D6243" w:rsidRDefault="000D6243" w:rsidP="000D6243">
      <w:pPr>
        <w:ind w:firstLine="0"/>
      </w:pPr>
    </w:p>
    <w:p w14:paraId="5D18298F" w14:textId="77777777" w:rsidR="000D6243" w:rsidRDefault="000D6243" w:rsidP="000D6243">
      <w:pPr>
        <w:ind w:firstLine="0"/>
      </w:pPr>
    </w:p>
    <w:p w14:paraId="13156B2B" w14:textId="77777777" w:rsidR="000D6243" w:rsidRDefault="000D6243" w:rsidP="000D6243">
      <w:pPr>
        <w:ind w:firstLine="0"/>
      </w:pPr>
    </w:p>
    <w:p w14:paraId="6BD41EEA" w14:textId="77777777" w:rsidR="000D6243" w:rsidRDefault="000D6243" w:rsidP="000D6243">
      <w:pPr>
        <w:ind w:firstLine="0"/>
      </w:pPr>
    </w:p>
    <w:p w14:paraId="4297B1D0" w14:textId="77777777" w:rsidR="000D6243" w:rsidRDefault="000D6243" w:rsidP="000D6243">
      <w:pPr>
        <w:ind w:firstLine="0"/>
      </w:pPr>
    </w:p>
    <w:p w14:paraId="5A961475" w14:textId="77777777" w:rsidR="000D6243" w:rsidRDefault="000D6243" w:rsidP="000D6243">
      <w:pPr>
        <w:ind w:firstLine="0"/>
      </w:pPr>
    </w:p>
    <w:p w14:paraId="51602318" w14:textId="77777777" w:rsidR="000D6243" w:rsidRDefault="000D6243" w:rsidP="000D6243">
      <w:pPr>
        <w:ind w:firstLine="0"/>
      </w:pPr>
    </w:p>
    <w:p w14:paraId="5F9E9EFC" w14:textId="77777777" w:rsidR="000D6243" w:rsidRDefault="000D6243" w:rsidP="000D6243">
      <w:pPr>
        <w:ind w:firstLine="0"/>
      </w:pPr>
    </w:p>
    <w:p w14:paraId="142FCE46" w14:textId="77777777" w:rsidR="000D6243" w:rsidRDefault="000D6243" w:rsidP="000D6243">
      <w:pPr>
        <w:ind w:firstLine="0"/>
      </w:pPr>
    </w:p>
    <w:p w14:paraId="3946D05E" w14:textId="77777777" w:rsidR="000D6243" w:rsidRDefault="000D6243" w:rsidP="000D6243">
      <w:pPr>
        <w:ind w:firstLine="0"/>
      </w:pPr>
    </w:p>
    <w:p w14:paraId="65598AAA" w14:textId="77777777" w:rsidR="000D6243" w:rsidRDefault="000D6243" w:rsidP="000D6243">
      <w:pPr>
        <w:ind w:firstLine="0"/>
      </w:pPr>
    </w:p>
    <w:p w14:paraId="4F20A2C4" w14:textId="77777777" w:rsidR="000D6243" w:rsidRDefault="000D6243" w:rsidP="000D6243">
      <w:pPr>
        <w:ind w:firstLine="0"/>
      </w:pPr>
    </w:p>
    <w:p w14:paraId="0871C701" w14:textId="77777777" w:rsidR="00B16038" w:rsidRDefault="00B16038" w:rsidP="000D6243">
      <w:pPr>
        <w:ind w:firstLine="0"/>
      </w:pPr>
    </w:p>
    <w:p w14:paraId="3E673CE3" w14:textId="77777777" w:rsidR="0069066A" w:rsidRDefault="0069066A" w:rsidP="000D6243">
      <w:pPr>
        <w:ind w:firstLine="0"/>
      </w:pPr>
    </w:p>
    <w:p w14:paraId="6FC16F9F" w14:textId="4097CE1F" w:rsidR="00B16038" w:rsidRDefault="00B16038" w:rsidP="00B16038">
      <w:pPr>
        <w:pStyle w:val="Ttulo2"/>
      </w:pPr>
      <w:r>
        <w:lastRenderedPageBreak/>
        <w:t>Manual implementación código de barras</w:t>
      </w:r>
    </w:p>
    <w:p w14:paraId="0A41BFDC" w14:textId="77777777" w:rsidR="0069066A" w:rsidRDefault="0069066A" w:rsidP="00B16038"/>
    <w:p w14:paraId="1ACB5242" w14:textId="77777777" w:rsidR="00B16038" w:rsidRDefault="00B16038" w:rsidP="00B16038"/>
    <w:p w14:paraId="051F5D09" w14:textId="561F40F7" w:rsidR="00B16038" w:rsidRDefault="00B16038" w:rsidP="00B16038">
      <w:pPr>
        <w:pStyle w:val="Prrafodelista"/>
        <w:numPr>
          <w:ilvl w:val="0"/>
          <w:numId w:val="5"/>
        </w:numPr>
      </w:pPr>
      <w:r>
        <w:rPr>
          <w:noProof/>
          <w:lang w:val="es-CO" w:eastAsia="es-CO"/>
        </w:rPr>
        <w:drawing>
          <wp:anchor distT="0" distB="0" distL="0" distR="0" simplePos="0" relativeHeight="251755520" behindDoc="0" locked="0" layoutInCell="1" allowOverlap="1" wp14:anchorId="106524FD" wp14:editId="21D3BFE1">
            <wp:simplePos x="0" y="0"/>
            <wp:positionH relativeFrom="margin">
              <wp:align>center</wp:align>
            </wp:positionH>
            <wp:positionV relativeFrom="paragraph">
              <wp:posOffset>317500</wp:posOffset>
            </wp:positionV>
            <wp:extent cx="5223058" cy="243363"/>
            <wp:effectExtent l="0" t="0" r="0" b="4445"/>
            <wp:wrapTopAndBottom/>
            <wp:docPr id="8"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5" cstate="print"/>
                    <a:stretch>
                      <a:fillRect/>
                    </a:stretch>
                  </pic:blipFill>
                  <pic:spPr>
                    <a:xfrm>
                      <a:off x="0" y="0"/>
                      <a:ext cx="5223058" cy="243363"/>
                    </a:xfrm>
                    <a:prstGeom prst="rect">
                      <a:avLst/>
                    </a:prstGeom>
                  </pic:spPr>
                </pic:pic>
              </a:graphicData>
            </a:graphic>
          </wp:anchor>
        </w:drawing>
      </w:r>
      <w:r>
        <w:t>Iremos a nuestro explorador de archivos y buscaremos nuestra carpeta xampp.</w:t>
      </w:r>
    </w:p>
    <w:p w14:paraId="553721AA" w14:textId="77777777" w:rsidR="00B16038" w:rsidRDefault="00B16038" w:rsidP="00B16038"/>
    <w:p w14:paraId="3E1DBBD2" w14:textId="2D75D6F3" w:rsidR="00B16038" w:rsidRDefault="00B16038" w:rsidP="00B16038">
      <w:pPr>
        <w:pStyle w:val="Prrafodelista"/>
        <w:numPr>
          <w:ilvl w:val="0"/>
          <w:numId w:val="5"/>
        </w:numPr>
      </w:pPr>
      <w:r>
        <w:t>Entraremos a ella y buscaremos la carpeta php.</w:t>
      </w:r>
    </w:p>
    <w:p w14:paraId="22CAECE9" w14:textId="77777777" w:rsidR="0069066A" w:rsidRDefault="0069066A" w:rsidP="00724663">
      <w:pPr>
        <w:ind w:firstLine="0"/>
      </w:pPr>
    </w:p>
    <w:p w14:paraId="73F246E6" w14:textId="4EC67E09" w:rsidR="00B16038" w:rsidRDefault="0069066A" w:rsidP="00724663">
      <w:pPr>
        <w:ind w:firstLine="0"/>
      </w:pPr>
      <w:r>
        <w:rPr>
          <w:noProof/>
          <w:position w:val="-3"/>
          <w:sz w:val="20"/>
          <w:lang w:val="es-CO" w:eastAsia="es-CO"/>
        </w:rPr>
        <w:drawing>
          <wp:anchor distT="0" distB="0" distL="114300" distR="114300" simplePos="0" relativeHeight="251756544" behindDoc="0" locked="0" layoutInCell="1" allowOverlap="1" wp14:anchorId="494C18AB" wp14:editId="738A833E">
            <wp:simplePos x="0" y="0"/>
            <wp:positionH relativeFrom="margin">
              <wp:align>center</wp:align>
            </wp:positionH>
            <wp:positionV relativeFrom="margin">
              <wp:posOffset>1769899</wp:posOffset>
            </wp:positionV>
            <wp:extent cx="5223510" cy="139700"/>
            <wp:effectExtent l="19050" t="19050" r="15240" b="12700"/>
            <wp:wrapSquare wrapText="bothSides"/>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3510" cy="139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83F6C69" w14:textId="2FDE059F" w:rsidR="00724663" w:rsidRDefault="0069066A" w:rsidP="00724663">
      <w:pPr>
        <w:pStyle w:val="Prrafodelista"/>
        <w:numPr>
          <w:ilvl w:val="0"/>
          <w:numId w:val="5"/>
        </w:numPr>
      </w:pPr>
      <w:r>
        <w:rPr>
          <w:noProof/>
          <w:lang w:val="es-CO" w:eastAsia="es-CO"/>
        </w:rPr>
        <w:drawing>
          <wp:anchor distT="0" distB="0" distL="0" distR="0" simplePos="0" relativeHeight="251758592" behindDoc="0" locked="0" layoutInCell="1" allowOverlap="1" wp14:anchorId="7616EFE9" wp14:editId="5678E27F">
            <wp:simplePos x="0" y="0"/>
            <wp:positionH relativeFrom="margin">
              <wp:posOffset>232710</wp:posOffset>
            </wp:positionH>
            <wp:positionV relativeFrom="paragraph">
              <wp:posOffset>339264</wp:posOffset>
            </wp:positionV>
            <wp:extent cx="5338659" cy="246697"/>
            <wp:effectExtent l="0" t="0" r="0" b="1270"/>
            <wp:wrapTopAndBottom/>
            <wp:docPr id="19"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7" cstate="print"/>
                    <a:stretch>
                      <a:fillRect/>
                    </a:stretch>
                  </pic:blipFill>
                  <pic:spPr>
                    <a:xfrm>
                      <a:off x="0" y="0"/>
                      <a:ext cx="5338659" cy="246697"/>
                    </a:xfrm>
                    <a:prstGeom prst="rect">
                      <a:avLst/>
                    </a:prstGeom>
                  </pic:spPr>
                </pic:pic>
              </a:graphicData>
            </a:graphic>
          </wp:anchor>
        </w:drawing>
      </w:r>
      <w:r w:rsidR="00724663">
        <w:t>Luego iremos al archivo php.</w:t>
      </w:r>
    </w:p>
    <w:p w14:paraId="05C60287" w14:textId="01524D76" w:rsidR="00724663" w:rsidRDefault="00724663" w:rsidP="00724663">
      <w:pPr>
        <w:pStyle w:val="Prrafodelista"/>
      </w:pPr>
    </w:p>
    <w:p w14:paraId="30E96B4C" w14:textId="555C76BE" w:rsidR="00724663" w:rsidRPr="00724663" w:rsidRDefault="00724663" w:rsidP="00724663">
      <w:pPr>
        <w:pStyle w:val="Prrafodelista"/>
        <w:numPr>
          <w:ilvl w:val="0"/>
          <w:numId w:val="5"/>
        </w:numPr>
      </w:pPr>
      <w:r>
        <w:rPr>
          <w:noProof/>
          <w:sz w:val="20"/>
          <w:lang w:val="es-CO" w:eastAsia="es-CO"/>
        </w:rPr>
        <w:drawing>
          <wp:anchor distT="0" distB="0" distL="114300" distR="114300" simplePos="0" relativeHeight="251759616" behindDoc="0" locked="0" layoutInCell="1" allowOverlap="1" wp14:anchorId="69B60744" wp14:editId="23E7C5E1">
            <wp:simplePos x="0" y="0"/>
            <wp:positionH relativeFrom="margin">
              <wp:align>center</wp:align>
            </wp:positionH>
            <wp:positionV relativeFrom="margin">
              <wp:posOffset>3208020</wp:posOffset>
            </wp:positionV>
            <wp:extent cx="5459730" cy="330835"/>
            <wp:effectExtent l="0" t="0" r="7620" b="0"/>
            <wp:wrapSquare wrapText="bothSides"/>
            <wp:docPr id="2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59730" cy="330835"/>
                    </a:xfrm>
                    <a:prstGeom prst="rect">
                      <a:avLst/>
                    </a:prstGeom>
                  </pic:spPr>
                </pic:pic>
              </a:graphicData>
            </a:graphic>
          </wp:anchor>
        </w:drawing>
      </w:r>
      <w:r>
        <w:t>Lo abriremos y con crtl+b se abrirá un buscador y escribiremos lo siguiente:</w:t>
      </w:r>
      <w:r w:rsidRPr="00724663">
        <w:rPr>
          <w:noProof/>
          <w:sz w:val="20"/>
          <w:lang w:val="es-CO" w:eastAsia="es-CO"/>
        </w:rPr>
        <w:t xml:space="preserve"> </w:t>
      </w:r>
    </w:p>
    <w:p w14:paraId="2977CD8D" w14:textId="08CB2CFA" w:rsidR="00724663" w:rsidRDefault="00724663" w:rsidP="00724663">
      <w:pPr>
        <w:pStyle w:val="Prrafodelista"/>
      </w:pPr>
    </w:p>
    <w:p w14:paraId="0D9F0B0E" w14:textId="1829F8E0" w:rsidR="00724663" w:rsidRDefault="00724663" w:rsidP="00724663">
      <w:pPr>
        <w:pStyle w:val="Prrafodelista"/>
        <w:numPr>
          <w:ilvl w:val="0"/>
          <w:numId w:val="5"/>
        </w:numPr>
      </w:pPr>
      <w:r>
        <w:rPr>
          <w:noProof/>
          <w:lang w:val="es-CO" w:eastAsia="es-CO"/>
        </w:rPr>
        <w:drawing>
          <wp:anchor distT="0" distB="0" distL="0" distR="0" simplePos="0" relativeHeight="251761664" behindDoc="0" locked="0" layoutInCell="1" allowOverlap="1" wp14:anchorId="02148194" wp14:editId="209241CD">
            <wp:simplePos x="0" y="0"/>
            <wp:positionH relativeFrom="page">
              <wp:posOffset>1101426</wp:posOffset>
            </wp:positionH>
            <wp:positionV relativeFrom="paragraph">
              <wp:posOffset>330047</wp:posOffset>
            </wp:positionV>
            <wp:extent cx="1112519" cy="152400"/>
            <wp:effectExtent l="19050" t="19050" r="12065" b="19050"/>
            <wp:wrapTopAndBottom/>
            <wp:docPr id="3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9" cstate="print"/>
                    <a:stretch>
                      <a:fillRect/>
                    </a:stretch>
                  </pic:blipFill>
                  <pic:spPr>
                    <a:xfrm>
                      <a:off x="0" y="0"/>
                      <a:ext cx="1112519" cy="152400"/>
                    </a:xfrm>
                    <a:prstGeom prst="rect">
                      <a:avLst/>
                    </a:prstGeom>
                    <a:ln>
                      <a:solidFill>
                        <a:schemeClr val="tx1"/>
                      </a:solidFill>
                    </a:ln>
                  </pic:spPr>
                </pic:pic>
              </a:graphicData>
            </a:graphic>
          </wp:anchor>
        </w:drawing>
      </w:r>
      <w:r>
        <w:t>Después eso lo llevara a la siguiente línea de código:</w:t>
      </w:r>
      <w:r w:rsidRPr="00724663">
        <w:rPr>
          <w:noProof/>
          <w:lang w:val="es-CO" w:eastAsia="es-CO"/>
        </w:rPr>
        <w:t xml:space="preserve"> </w:t>
      </w:r>
    </w:p>
    <w:p w14:paraId="31841C8B" w14:textId="6A13E44B" w:rsidR="00724663" w:rsidRDefault="00724663" w:rsidP="00724663">
      <w:pPr>
        <w:pStyle w:val="Prrafodelista"/>
      </w:pPr>
    </w:p>
    <w:p w14:paraId="6BF5998A" w14:textId="2B3F49E6" w:rsidR="00724663" w:rsidRDefault="00724663" w:rsidP="00724663">
      <w:pPr>
        <w:pStyle w:val="Prrafodelista"/>
        <w:numPr>
          <w:ilvl w:val="0"/>
          <w:numId w:val="5"/>
        </w:numPr>
      </w:pPr>
      <w:r>
        <w:t>Le quitaremos el punto y coma (;) y guardaremos los cambios, esto hará que se habiliten la creación de imágenes.</w:t>
      </w:r>
    </w:p>
    <w:p w14:paraId="0B607947" w14:textId="77777777" w:rsidR="00724663" w:rsidRDefault="00724663" w:rsidP="00724663">
      <w:pPr>
        <w:ind w:firstLine="0"/>
      </w:pPr>
    </w:p>
    <w:p w14:paraId="1735F08A" w14:textId="77777777" w:rsidR="00CD2D65" w:rsidRDefault="00CD2D65" w:rsidP="00CD2D65">
      <w:pPr>
        <w:pStyle w:val="Prrafodelista"/>
        <w:numPr>
          <w:ilvl w:val="0"/>
          <w:numId w:val="5"/>
        </w:numPr>
      </w:pPr>
      <w:r>
        <w:rPr>
          <w:noProof/>
          <w:lang w:val="es-CO" w:eastAsia="es-CO"/>
        </w:rPr>
        <w:drawing>
          <wp:anchor distT="0" distB="0" distL="114300" distR="114300" simplePos="0" relativeHeight="251762688" behindDoc="0" locked="0" layoutInCell="1" allowOverlap="1" wp14:anchorId="66804074" wp14:editId="1E64AC62">
            <wp:simplePos x="0" y="0"/>
            <wp:positionH relativeFrom="margin">
              <wp:align>center</wp:align>
            </wp:positionH>
            <wp:positionV relativeFrom="margin">
              <wp:posOffset>5446422</wp:posOffset>
            </wp:positionV>
            <wp:extent cx="5048885" cy="128206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2633" t="13601" r="36503" b="63435"/>
                    <a:stretch/>
                  </pic:blipFill>
                  <pic:spPr bwMode="auto">
                    <a:xfrm>
                      <a:off x="0" y="0"/>
                      <a:ext cx="5048885" cy="128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En nuestro software implementamos el código de barras en la tabla licencias, la cual tiene la siguiente estructura:</w:t>
      </w:r>
    </w:p>
    <w:p w14:paraId="06D4D81B" w14:textId="77777777" w:rsidR="00CD2D65" w:rsidRDefault="00CD2D65" w:rsidP="00CD2D65">
      <w:pPr>
        <w:pStyle w:val="Prrafodelista"/>
      </w:pPr>
    </w:p>
    <w:p w14:paraId="6B52CBEE" w14:textId="77777777" w:rsidR="00CD2D65" w:rsidRDefault="00CD2D65" w:rsidP="00CD2D65"/>
    <w:p w14:paraId="6FEC5D57" w14:textId="2A6D712A" w:rsidR="0069066A" w:rsidRDefault="0069066A" w:rsidP="00CD2D65">
      <w:pPr>
        <w:pStyle w:val="Prrafodelista"/>
        <w:numPr>
          <w:ilvl w:val="0"/>
          <w:numId w:val="5"/>
        </w:numPr>
      </w:pPr>
      <w:r>
        <w:t>Se hace la creación del archivo conexión en VS(Visual Studio Code):</w:t>
      </w:r>
    </w:p>
    <w:p w14:paraId="3C7428C5" w14:textId="77777777" w:rsidR="0069066A" w:rsidRDefault="0069066A" w:rsidP="0069066A"/>
    <w:p w14:paraId="4F4CD1E7" w14:textId="18DAF717" w:rsidR="0069066A" w:rsidRDefault="0069066A" w:rsidP="0069066A"/>
    <w:p w14:paraId="511D5792" w14:textId="64F280EF" w:rsidR="0069066A" w:rsidRDefault="0069066A" w:rsidP="0069066A"/>
    <w:p w14:paraId="6DB54EE8" w14:textId="46494EC7" w:rsidR="0069066A" w:rsidRDefault="00AE23E1" w:rsidP="0069066A">
      <w:r>
        <w:rPr>
          <w:noProof/>
          <w:lang w:val="es-CO" w:eastAsia="es-CO"/>
        </w:rPr>
        <w:drawing>
          <wp:anchor distT="0" distB="0" distL="114300" distR="114300" simplePos="0" relativeHeight="251763712" behindDoc="0" locked="0" layoutInCell="1" allowOverlap="1" wp14:anchorId="0F4C94A4" wp14:editId="7054E3CF">
            <wp:simplePos x="0" y="0"/>
            <wp:positionH relativeFrom="margin">
              <wp:align>center</wp:align>
            </wp:positionH>
            <wp:positionV relativeFrom="margin">
              <wp:posOffset>7616190</wp:posOffset>
            </wp:positionV>
            <wp:extent cx="4137025" cy="283845"/>
            <wp:effectExtent l="0" t="0" r="0" b="190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l="2349" t="14691" r="76968" b="82778"/>
                    <a:stretch/>
                  </pic:blipFill>
                  <pic:spPr bwMode="auto">
                    <a:xfrm>
                      <a:off x="0" y="0"/>
                      <a:ext cx="4137025" cy="28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11670" w14:textId="77777777" w:rsidR="0069066A" w:rsidRDefault="0069066A" w:rsidP="0069066A"/>
    <w:p w14:paraId="36806DFA" w14:textId="77777777" w:rsidR="0069066A" w:rsidRDefault="0069066A" w:rsidP="0069066A"/>
    <w:p w14:paraId="7807EDC7" w14:textId="77777777" w:rsidR="0069066A" w:rsidRDefault="0069066A" w:rsidP="0069066A"/>
    <w:p w14:paraId="6339E2F4" w14:textId="77777777" w:rsidR="0069066A" w:rsidRDefault="0069066A" w:rsidP="0069066A"/>
    <w:p w14:paraId="3EC487A1" w14:textId="77777777" w:rsidR="0069066A" w:rsidRDefault="0069066A" w:rsidP="0069066A"/>
    <w:p w14:paraId="2AF5FE78" w14:textId="725B3190" w:rsidR="00724663" w:rsidRDefault="0069066A" w:rsidP="0069066A">
      <w:pPr>
        <w:pStyle w:val="Prrafodelista"/>
        <w:numPr>
          <w:ilvl w:val="0"/>
          <w:numId w:val="5"/>
        </w:numPr>
      </w:pPr>
      <w:r>
        <w:rPr>
          <w:noProof/>
          <w:lang w:val="es-CO" w:eastAsia="es-CO"/>
        </w:rPr>
        <w:lastRenderedPageBreak/>
        <w:drawing>
          <wp:anchor distT="0" distB="0" distL="114300" distR="114300" simplePos="0" relativeHeight="251764736" behindDoc="0" locked="0" layoutInCell="1" allowOverlap="1" wp14:anchorId="01EDDACF" wp14:editId="418EF7CF">
            <wp:simplePos x="0" y="0"/>
            <wp:positionH relativeFrom="margin">
              <wp:align>center</wp:align>
            </wp:positionH>
            <wp:positionV relativeFrom="margin">
              <wp:posOffset>357155</wp:posOffset>
            </wp:positionV>
            <wp:extent cx="4784090" cy="1838960"/>
            <wp:effectExtent l="0" t="0" r="0" b="889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l="22778" t="3011" r="6573" b="48705"/>
                    <a:stretch/>
                  </pic:blipFill>
                  <pic:spPr bwMode="auto">
                    <a:xfrm>
                      <a:off x="0" y="0"/>
                      <a:ext cx="4784090" cy="1838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Código de conexión:</w:t>
      </w:r>
      <w:r w:rsidR="00CD2D65">
        <w:br/>
      </w:r>
      <w:r w:rsidR="00CD2D65">
        <w:br/>
      </w:r>
    </w:p>
    <w:p w14:paraId="1908F8D9" w14:textId="388E6074" w:rsidR="00724663" w:rsidRDefault="00724663" w:rsidP="00724663">
      <w:pPr>
        <w:ind w:firstLine="0"/>
      </w:pPr>
    </w:p>
    <w:p w14:paraId="3096E7A2" w14:textId="3E31DEDC" w:rsidR="00B16038" w:rsidRDefault="00B16038" w:rsidP="00B16038"/>
    <w:p w14:paraId="2840F1EB" w14:textId="3256BF1C" w:rsidR="00B16038" w:rsidRDefault="00B16038" w:rsidP="00B16038"/>
    <w:p w14:paraId="5E8D8376" w14:textId="661B919F" w:rsidR="00B16038" w:rsidRDefault="00B16038" w:rsidP="00B16038"/>
    <w:p w14:paraId="75F91D75" w14:textId="732B72BF" w:rsidR="00B16038" w:rsidRDefault="00B16038" w:rsidP="00B16038"/>
    <w:p w14:paraId="5F64D71E" w14:textId="6B1B9959" w:rsidR="00B16038" w:rsidRDefault="00B16038" w:rsidP="00B16038"/>
    <w:p w14:paraId="769600D8" w14:textId="3C2E4AC5" w:rsidR="0069066A" w:rsidRDefault="0069066A" w:rsidP="00B16038"/>
    <w:p w14:paraId="73AB4F15" w14:textId="77777777" w:rsidR="0069066A" w:rsidRDefault="0069066A" w:rsidP="00B16038"/>
    <w:p w14:paraId="6CC171A8" w14:textId="774B24EA" w:rsidR="00103230" w:rsidRDefault="00103230" w:rsidP="00B16038"/>
    <w:p w14:paraId="244774B0" w14:textId="2A4C1BC3" w:rsidR="00103230" w:rsidRDefault="00103230" w:rsidP="00B16038"/>
    <w:p w14:paraId="0E05D922" w14:textId="1A58CC07" w:rsidR="0069066A" w:rsidRDefault="0069066A" w:rsidP="00B16038"/>
    <w:p w14:paraId="5288948B" w14:textId="5DF41AA3" w:rsidR="0069066A" w:rsidRDefault="0069066A" w:rsidP="0069066A">
      <w:pPr>
        <w:pStyle w:val="Prrafodelista"/>
        <w:numPr>
          <w:ilvl w:val="0"/>
          <w:numId w:val="5"/>
        </w:numPr>
      </w:pPr>
      <w:r>
        <w:t>Creación del archivo licencia.php:</w:t>
      </w:r>
    </w:p>
    <w:p w14:paraId="6D77A98B" w14:textId="16C584CD" w:rsidR="0069066A" w:rsidRDefault="0069066A" w:rsidP="0069066A">
      <w:pPr>
        <w:ind w:left="284" w:firstLine="0"/>
      </w:pPr>
    </w:p>
    <w:p w14:paraId="0D188DD6" w14:textId="22A7C33E" w:rsidR="0069066A" w:rsidRDefault="00103230" w:rsidP="0069066A">
      <w:pPr>
        <w:ind w:left="284" w:firstLine="0"/>
      </w:pPr>
      <w:r>
        <w:rPr>
          <w:noProof/>
          <w:lang w:val="es-CO" w:eastAsia="es-CO"/>
        </w:rPr>
        <w:drawing>
          <wp:anchor distT="0" distB="0" distL="114300" distR="114300" simplePos="0" relativeHeight="251765760" behindDoc="0" locked="0" layoutInCell="1" allowOverlap="1" wp14:anchorId="76A8D08E" wp14:editId="126855A2">
            <wp:simplePos x="0" y="0"/>
            <wp:positionH relativeFrom="margin">
              <wp:align>center</wp:align>
            </wp:positionH>
            <wp:positionV relativeFrom="margin">
              <wp:posOffset>2877476</wp:posOffset>
            </wp:positionV>
            <wp:extent cx="3507740" cy="245110"/>
            <wp:effectExtent l="0" t="0" r="0" b="254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l="2243" t="38869" r="76992" b="58531"/>
                    <a:stretch/>
                  </pic:blipFill>
                  <pic:spPr bwMode="auto">
                    <a:xfrm>
                      <a:off x="0" y="0"/>
                      <a:ext cx="3507740" cy="245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9DD7F" w14:textId="6879C5D7" w:rsidR="00B16038" w:rsidRDefault="00B16038" w:rsidP="00103230">
      <w:pPr>
        <w:ind w:firstLine="0"/>
      </w:pPr>
    </w:p>
    <w:p w14:paraId="091336BE" w14:textId="0C4640F5" w:rsidR="00B16038" w:rsidRDefault="00B16038" w:rsidP="00103230">
      <w:pPr>
        <w:ind w:firstLine="0"/>
      </w:pPr>
    </w:p>
    <w:p w14:paraId="3C277282" w14:textId="3F7C7083" w:rsidR="00AE23E1" w:rsidRDefault="0069066A" w:rsidP="0069066A">
      <w:pPr>
        <w:pStyle w:val="Prrafodelista"/>
        <w:numPr>
          <w:ilvl w:val="0"/>
          <w:numId w:val="5"/>
        </w:numPr>
      </w:pPr>
      <w:r>
        <w:t>Se conecta nuestra bd (base de datos ) con el archivo:</w:t>
      </w:r>
    </w:p>
    <w:p w14:paraId="7F2B3C8D" w14:textId="69444630" w:rsidR="00AE23E1" w:rsidRDefault="00AE23E1" w:rsidP="00AE23E1">
      <w:pPr>
        <w:pStyle w:val="Prrafodelista"/>
        <w:ind w:left="644" w:firstLine="0"/>
      </w:pPr>
    </w:p>
    <w:p w14:paraId="27082975" w14:textId="7B45A149" w:rsidR="00AE23E1" w:rsidRDefault="00AE23E1" w:rsidP="00AE23E1">
      <w:pPr>
        <w:pStyle w:val="Prrafodelista"/>
        <w:ind w:left="644" w:firstLine="0"/>
      </w:pPr>
      <w:r>
        <w:rPr>
          <w:noProof/>
          <w:lang w:val="es-CO" w:eastAsia="es-CO"/>
        </w:rPr>
        <w:drawing>
          <wp:anchor distT="0" distB="0" distL="114300" distR="114300" simplePos="0" relativeHeight="251768832" behindDoc="0" locked="0" layoutInCell="1" allowOverlap="1" wp14:anchorId="018A4383" wp14:editId="03D93518">
            <wp:simplePos x="0" y="0"/>
            <wp:positionH relativeFrom="margin">
              <wp:align>center</wp:align>
            </wp:positionH>
            <wp:positionV relativeFrom="margin">
              <wp:posOffset>3698875</wp:posOffset>
            </wp:positionV>
            <wp:extent cx="2272030" cy="519430"/>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l="25839" t="8204" r="61480" b="86636"/>
                    <a:stretch/>
                  </pic:blipFill>
                  <pic:spPr bwMode="auto">
                    <a:xfrm>
                      <a:off x="0" y="0"/>
                      <a:ext cx="2272030" cy="519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7D630" w14:textId="5060A78A" w:rsidR="00B16038" w:rsidRDefault="0069066A" w:rsidP="00AE23E1">
      <w:pPr>
        <w:pStyle w:val="Prrafodelista"/>
        <w:ind w:left="644" w:firstLine="0"/>
      </w:pPr>
      <w:r>
        <w:br/>
      </w:r>
    </w:p>
    <w:p w14:paraId="13148218" w14:textId="4BFDEAC1" w:rsidR="0069066A" w:rsidRDefault="0069066A" w:rsidP="00103230">
      <w:pPr>
        <w:ind w:firstLine="0"/>
      </w:pPr>
    </w:p>
    <w:p w14:paraId="29C9909C" w14:textId="6B8A1227" w:rsidR="00103230" w:rsidRDefault="00103230" w:rsidP="0069066A"/>
    <w:p w14:paraId="325B293E" w14:textId="77777777" w:rsidR="00AE23E1" w:rsidRDefault="00AE23E1" w:rsidP="0069066A"/>
    <w:p w14:paraId="12FD5AE2" w14:textId="120E69DF" w:rsidR="00103230" w:rsidRDefault="00103230" w:rsidP="00103230">
      <w:pPr>
        <w:pStyle w:val="Prrafodelista"/>
        <w:numPr>
          <w:ilvl w:val="0"/>
          <w:numId w:val="5"/>
        </w:numPr>
      </w:pPr>
      <w:r>
        <w:t>Implementamos nuestro formulario en la plantilla que estamos utilizando:</w:t>
      </w:r>
    </w:p>
    <w:p w14:paraId="58C42134" w14:textId="5D8FBD05" w:rsidR="00103230" w:rsidRDefault="00103230" w:rsidP="00103230"/>
    <w:p w14:paraId="41A64F5E" w14:textId="039A6A26" w:rsidR="00103230" w:rsidRDefault="00103230" w:rsidP="00103230"/>
    <w:p w14:paraId="243F9E1F" w14:textId="142A3A2D" w:rsidR="00103230" w:rsidRDefault="00103230" w:rsidP="00103230"/>
    <w:p w14:paraId="37A1BDFD" w14:textId="33069C07" w:rsidR="00103230" w:rsidRDefault="00AE23E1" w:rsidP="00103230">
      <w:r>
        <w:rPr>
          <w:noProof/>
          <w:lang w:val="es-CO" w:eastAsia="es-CO"/>
        </w:rPr>
        <w:drawing>
          <wp:anchor distT="0" distB="0" distL="114300" distR="114300" simplePos="0" relativeHeight="251769856" behindDoc="0" locked="0" layoutInCell="1" allowOverlap="1" wp14:anchorId="7C29FBBD" wp14:editId="66011B30">
            <wp:simplePos x="0" y="0"/>
            <wp:positionH relativeFrom="margin">
              <wp:align>center</wp:align>
            </wp:positionH>
            <wp:positionV relativeFrom="margin">
              <wp:posOffset>5266690</wp:posOffset>
            </wp:positionV>
            <wp:extent cx="3352800" cy="1669415"/>
            <wp:effectExtent l="0" t="0" r="0" b="698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34313" t="35362" r="7169" b="12839"/>
                    <a:stretch/>
                  </pic:blipFill>
                  <pic:spPr bwMode="auto">
                    <a:xfrm>
                      <a:off x="0" y="0"/>
                      <a:ext cx="3352800" cy="1669415"/>
                    </a:xfrm>
                    <a:prstGeom prst="rect">
                      <a:avLst/>
                    </a:prstGeom>
                    <a:ln>
                      <a:noFill/>
                    </a:ln>
                    <a:extLst>
                      <a:ext uri="{53640926-AAD7-44D8-BBD7-CCE9431645EC}">
                        <a14:shadowObscured xmlns:a14="http://schemas.microsoft.com/office/drawing/2010/main"/>
                      </a:ext>
                    </a:extLst>
                  </pic:spPr>
                </pic:pic>
              </a:graphicData>
            </a:graphic>
          </wp:anchor>
        </w:drawing>
      </w:r>
    </w:p>
    <w:p w14:paraId="53026BA0" w14:textId="2C75501B" w:rsidR="00103230" w:rsidRDefault="00103230" w:rsidP="00103230"/>
    <w:p w14:paraId="1C944681" w14:textId="4F10675E" w:rsidR="00103230" w:rsidRDefault="00103230" w:rsidP="0069066A"/>
    <w:p w14:paraId="7F617164" w14:textId="2E899C70" w:rsidR="00103230" w:rsidRDefault="00103230" w:rsidP="0069066A"/>
    <w:p w14:paraId="584801D0" w14:textId="38F2E103" w:rsidR="00103230" w:rsidRDefault="00103230" w:rsidP="0069066A"/>
    <w:p w14:paraId="5D7A6566" w14:textId="09C08D19" w:rsidR="00103230" w:rsidRDefault="00103230" w:rsidP="0069066A"/>
    <w:p w14:paraId="47FCEFE0" w14:textId="716AE8C9" w:rsidR="00103230" w:rsidRDefault="00103230" w:rsidP="0069066A"/>
    <w:p w14:paraId="79E8E2A3" w14:textId="24ED1EC9" w:rsidR="00103230" w:rsidRDefault="00103230" w:rsidP="0069066A"/>
    <w:p w14:paraId="764B73B5" w14:textId="4DCF3D2A" w:rsidR="00103230" w:rsidRDefault="00103230" w:rsidP="0069066A"/>
    <w:p w14:paraId="47A2E78E" w14:textId="77777777" w:rsidR="00103230" w:rsidRDefault="00103230" w:rsidP="0069066A"/>
    <w:p w14:paraId="3B90D5EB" w14:textId="77777777" w:rsidR="00103230" w:rsidRDefault="00103230" w:rsidP="0069066A"/>
    <w:p w14:paraId="47C4837A" w14:textId="77777777" w:rsidR="00AE23E1" w:rsidRDefault="00AE23E1" w:rsidP="0069066A"/>
    <w:p w14:paraId="14CF7D35" w14:textId="018DED60" w:rsidR="0069066A" w:rsidRDefault="00AE23E1" w:rsidP="0069066A">
      <w:pPr>
        <w:pStyle w:val="Prrafodelista"/>
        <w:numPr>
          <w:ilvl w:val="0"/>
          <w:numId w:val="5"/>
        </w:numPr>
      </w:pPr>
      <w:r>
        <w:t>Después de esto abrimos nuestra terminal y ponemos el siguiente comando para llamar la librería composer:</w:t>
      </w:r>
    </w:p>
    <w:p w14:paraId="77030D5A" w14:textId="284F8CAD" w:rsidR="0069066A" w:rsidRDefault="0069066A" w:rsidP="0069066A"/>
    <w:p w14:paraId="4B243140" w14:textId="1D1AB153" w:rsidR="0069066A" w:rsidRDefault="005A6819" w:rsidP="0069066A">
      <w:r>
        <w:rPr>
          <w:noProof/>
          <w:lang w:val="es-CO" w:eastAsia="es-CO"/>
        </w:rPr>
        <w:drawing>
          <wp:anchor distT="0" distB="0" distL="114300" distR="114300" simplePos="0" relativeHeight="251770880" behindDoc="0" locked="0" layoutInCell="1" allowOverlap="1" wp14:anchorId="2983018B" wp14:editId="0B350D2F">
            <wp:simplePos x="0" y="0"/>
            <wp:positionH relativeFrom="margin">
              <wp:posOffset>1532255</wp:posOffset>
            </wp:positionH>
            <wp:positionV relativeFrom="margin">
              <wp:posOffset>7915275</wp:posOffset>
            </wp:positionV>
            <wp:extent cx="2333625" cy="323215"/>
            <wp:effectExtent l="0" t="0" r="9525" b="63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3160" t="78719" r="60179" b="17172"/>
                    <a:stretch/>
                  </pic:blipFill>
                  <pic:spPr bwMode="auto">
                    <a:xfrm>
                      <a:off x="0" y="0"/>
                      <a:ext cx="2333625" cy="323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825252" w14:textId="2DFED89E" w:rsidR="0069066A" w:rsidRDefault="0069066A" w:rsidP="0069066A"/>
    <w:p w14:paraId="4CA49BF4" w14:textId="77777777" w:rsidR="005A6819" w:rsidRDefault="005A6819" w:rsidP="0069066A"/>
    <w:p w14:paraId="5D9085EC" w14:textId="77777777" w:rsidR="005A6819" w:rsidRDefault="005A6819" w:rsidP="0069066A"/>
    <w:p w14:paraId="0763421D" w14:textId="77777777" w:rsidR="005A6819" w:rsidRDefault="005A6819" w:rsidP="0069066A"/>
    <w:p w14:paraId="49CF3CD9" w14:textId="77777777" w:rsidR="005A6819" w:rsidRDefault="005A6819" w:rsidP="0069066A"/>
    <w:p w14:paraId="1A06A615" w14:textId="77777777" w:rsidR="005A6819" w:rsidRDefault="005A6819" w:rsidP="005A6819">
      <w:pPr>
        <w:pStyle w:val="Prrafodelista"/>
        <w:widowControl w:val="0"/>
        <w:numPr>
          <w:ilvl w:val="0"/>
          <w:numId w:val="5"/>
        </w:numPr>
        <w:tabs>
          <w:tab w:val="left" w:pos="821"/>
        </w:tabs>
        <w:autoSpaceDE w:val="0"/>
        <w:autoSpaceDN w:val="0"/>
        <w:spacing w:before="41" w:after="19"/>
        <w:contextualSpacing w:val="0"/>
      </w:pPr>
      <w:r>
        <w:rPr>
          <w:sz w:val="22"/>
        </w:rPr>
        <w:t>Al</w:t>
      </w:r>
      <w:r>
        <w:rPr>
          <w:spacing w:val="-3"/>
          <w:sz w:val="22"/>
        </w:rPr>
        <w:t xml:space="preserve"> </w:t>
      </w:r>
      <w:r>
        <w:rPr>
          <w:sz w:val="22"/>
        </w:rPr>
        <w:t>lanzar</w:t>
      </w:r>
      <w:r>
        <w:rPr>
          <w:spacing w:val="-4"/>
          <w:sz w:val="22"/>
        </w:rPr>
        <w:t xml:space="preserve"> </w:t>
      </w:r>
      <w:r>
        <w:rPr>
          <w:sz w:val="22"/>
        </w:rPr>
        <w:t>el</w:t>
      </w:r>
      <w:r>
        <w:rPr>
          <w:spacing w:val="-2"/>
          <w:sz w:val="22"/>
        </w:rPr>
        <w:t xml:space="preserve"> </w:t>
      </w:r>
      <w:r>
        <w:rPr>
          <w:sz w:val="22"/>
        </w:rPr>
        <w:t>codigo</w:t>
      </w:r>
      <w:r>
        <w:rPr>
          <w:spacing w:val="-3"/>
          <w:sz w:val="22"/>
        </w:rPr>
        <w:t xml:space="preserve"> </w:t>
      </w:r>
      <w:r>
        <w:rPr>
          <w:sz w:val="22"/>
        </w:rPr>
        <w:t>se</w:t>
      </w:r>
      <w:r>
        <w:rPr>
          <w:spacing w:val="-2"/>
          <w:sz w:val="22"/>
        </w:rPr>
        <w:t xml:space="preserve"> </w:t>
      </w:r>
      <w:r>
        <w:rPr>
          <w:sz w:val="22"/>
        </w:rPr>
        <w:t>haran</w:t>
      </w:r>
      <w:r>
        <w:rPr>
          <w:spacing w:val="-3"/>
          <w:sz w:val="22"/>
        </w:rPr>
        <w:t xml:space="preserve"> </w:t>
      </w:r>
      <w:r>
        <w:rPr>
          <w:sz w:val="22"/>
        </w:rPr>
        <w:t>una</w:t>
      </w:r>
      <w:r>
        <w:rPr>
          <w:spacing w:val="2"/>
          <w:sz w:val="22"/>
        </w:rPr>
        <w:t xml:space="preserve"> </w:t>
      </w:r>
      <w:r>
        <w:rPr>
          <w:sz w:val="22"/>
        </w:rPr>
        <w:t>seri</w:t>
      </w:r>
      <w:r>
        <w:rPr>
          <w:spacing w:val="-2"/>
          <w:sz w:val="22"/>
        </w:rPr>
        <w:t xml:space="preserve"> </w:t>
      </w:r>
      <w:r>
        <w:rPr>
          <w:sz w:val="22"/>
        </w:rPr>
        <w:t>de</w:t>
      </w:r>
      <w:r>
        <w:rPr>
          <w:spacing w:val="-2"/>
          <w:sz w:val="22"/>
        </w:rPr>
        <w:t xml:space="preserve"> </w:t>
      </w:r>
      <w:r>
        <w:rPr>
          <w:sz w:val="22"/>
        </w:rPr>
        <w:t>preguntas</w:t>
      </w:r>
    </w:p>
    <w:p w14:paraId="6FB441D7" w14:textId="1528E276" w:rsidR="005A6819" w:rsidRDefault="005A6819" w:rsidP="005A6819">
      <w:pPr>
        <w:ind w:left="284" w:firstLine="0"/>
      </w:pPr>
    </w:p>
    <w:p w14:paraId="77295727" w14:textId="77777777" w:rsidR="005A6819" w:rsidRDefault="005A6819" w:rsidP="0069066A"/>
    <w:p w14:paraId="382A327D" w14:textId="38279AD5" w:rsidR="005A6819" w:rsidRDefault="005A6819" w:rsidP="0069066A">
      <w:r w:rsidRPr="00092075">
        <w:rPr>
          <w:noProof/>
        </w:rPr>
        <w:drawing>
          <wp:inline distT="0" distB="0" distL="0" distR="0" wp14:anchorId="626BA229" wp14:editId="4D7004BA">
            <wp:extent cx="5731510" cy="1437640"/>
            <wp:effectExtent l="0" t="0" r="2540" b="0"/>
            <wp:docPr id="1174270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70796" name=""/>
                    <pic:cNvPicPr/>
                  </pic:nvPicPr>
                  <pic:blipFill>
                    <a:blip r:embed="rId77"/>
                    <a:stretch>
                      <a:fillRect/>
                    </a:stretch>
                  </pic:blipFill>
                  <pic:spPr>
                    <a:xfrm>
                      <a:off x="0" y="0"/>
                      <a:ext cx="5731510" cy="1437640"/>
                    </a:xfrm>
                    <a:prstGeom prst="rect">
                      <a:avLst/>
                    </a:prstGeom>
                  </pic:spPr>
                </pic:pic>
              </a:graphicData>
            </a:graphic>
          </wp:inline>
        </w:drawing>
      </w:r>
    </w:p>
    <w:p w14:paraId="308B5086" w14:textId="77777777" w:rsidR="005A6819" w:rsidRDefault="005A6819" w:rsidP="0069066A"/>
    <w:p w14:paraId="7D594E77" w14:textId="77777777" w:rsidR="005A6819" w:rsidRDefault="005A6819" w:rsidP="0069066A"/>
    <w:p w14:paraId="236045FA" w14:textId="002525B2" w:rsidR="0069066A" w:rsidRDefault="0069066A" w:rsidP="00AE23E1">
      <w:pPr>
        <w:ind w:firstLine="0"/>
      </w:pPr>
    </w:p>
    <w:p w14:paraId="36A88164" w14:textId="38E0EEC9" w:rsidR="005A6819" w:rsidRPr="005A6819" w:rsidRDefault="005A6819" w:rsidP="005A6819">
      <w:pPr>
        <w:pStyle w:val="Prrafodelista"/>
        <w:widowControl w:val="0"/>
        <w:numPr>
          <w:ilvl w:val="0"/>
          <w:numId w:val="5"/>
        </w:numPr>
        <w:tabs>
          <w:tab w:val="left" w:pos="821"/>
        </w:tabs>
        <w:autoSpaceDE w:val="0"/>
        <w:autoSpaceDN w:val="0"/>
        <w:spacing w:before="179" w:after="17"/>
        <w:contextualSpacing w:val="0"/>
      </w:pPr>
      <w:r>
        <w:rPr>
          <w:sz w:val="22"/>
        </w:rPr>
        <w:t>Luego</w:t>
      </w:r>
      <w:r>
        <w:rPr>
          <w:spacing w:val="-3"/>
          <w:sz w:val="22"/>
        </w:rPr>
        <w:t xml:space="preserve"> </w:t>
      </w:r>
      <w:r>
        <w:rPr>
          <w:sz w:val="22"/>
        </w:rPr>
        <w:t>de</w:t>
      </w:r>
      <w:r>
        <w:rPr>
          <w:spacing w:val="-2"/>
          <w:sz w:val="22"/>
        </w:rPr>
        <w:t xml:space="preserve"> </w:t>
      </w:r>
      <w:r>
        <w:rPr>
          <w:sz w:val="22"/>
        </w:rPr>
        <w:t>esto</w:t>
      </w:r>
      <w:r>
        <w:rPr>
          <w:spacing w:val="-2"/>
          <w:sz w:val="22"/>
        </w:rPr>
        <w:t xml:space="preserve"> </w:t>
      </w:r>
      <w:r>
        <w:rPr>
          <w:sz w:val="22"/>
        </w:rPr>
        <w:t>llamamos</w:t>
      </w:r>
      <w:r>
        <w:rPr>
          <w:spacing w:val="-3"/>
          <w:sz w:val="22"/>
        </w:rPr>
        <w:t xml:space="preserve"> </w:t>
      </w:r>
      <w:r>
        <w:rPr>
          <w:sz w:val="22"/>
        </w:rPr>
        <w:t>la</w:t>
      </w:r>
      <w:r>
        <w:rPr>
          <w:spacing w:val="-2"/>
          <w:sz w:val="22"/>
        </w:rPr>
        <w:t xml:space="preserve"> </w:t>
      </w:r>
      <w:r>
        <w:rPr>
          <w:sz w:val="22"/>
        </w:rPr>
        <w:t>librería</w:t>
      </w:r>
      <w:r>
        <w:rPr>
          <w:spacing w:val="-2"/>
          <w:sz w:val="22"/>
        </w:rPr>
        <w:t xml:space="preserve"> </w:t>
      </w:r>
      <w:r>
        <w:rPr>
          <w:sz w:val="22"/>
        </w:rPr>
        <w:t>que</w:t>
      </w:r>
      <w:r>
        <w:rPr>
          <w:spacing w:val="-1"/>
          <w:sz w:val="22"/>
        </w:rPr>
        <w:t xml:space="preserve"> </w:t>
      </w:r>
      <w:r>
        <w:rPr>
          <w:sz w:val="22"/>
        </w:rPr>
        <w:t>va</w:t>
      </w:r>
      <w:r>
        <w:rPr>
          <w:spacing w:val="-1"/>
          <w:sz w:val="22"/>
        </w:rPr>
        <w:t xml:space="preserve"> </w:t>
      </w:r>
      <w:r>
        <w:rPr>
          <w:sz w:val="22"/>
        </w:rPr>
        <w:t>a</w:t>
      </w:r>
      <w:r>
        <w:rPr>
          <w:spacing w:val="-2"/>
          <w:sz w:val="22"/>
        </w:rPr>
        <w:t xml:space="preserve"> </w:t>
      </w:r>
      <w:r>
        <w:rPr>
          <w:sz w:val="22"/>
        </w:rPr>
        <w:t>generar</w:t>
      </w:r>
      <w:r>
        <w:rPr>
          <w:spacing w:val="-4"/>
          <w:sz w:val="22"/>
        </w:rPr>
        <w:t xml:space="preserve"> </w:t>
      </w:r>
      <w:r>
        <w:rPr>
          <w:sz w:val="22"/>
        </w:rPr>
        <w:t>el</w:t>
      </w:r>
      <w:r>
        <w:rPr>
          <w:spacing w:val="-1"/>
          <w:sz w:val="22"/>
        </w:rPr>
        <w:t xml:space="preserve"> </w:t>
      </w:r>
      <w:r>
        <w:rPr>
          <w:sz w:val="22"/>
        </w:rPr>
        <w:t>código</w:t>
      </w:r>
      <w:r>
        <w:rPr>
          <w:spacing w:val="-3"/>
          <w:sz w:val="22"/>
        </w:rPr>
        <w:t xml:space="preserve"> </w:t>
      </w:r>
      <w:r>
        <w:rPr>
          <w:sz w:val="22"/>
        </w:rPr>
        <w:t>que</w:t>
      </w:r>
      <w:r>
        <w:rPr>
          <w:spacing w:val="-1"/>
          <w:sz w:val="22"/>
        </w:rPr>
        <w:t xml:space="preserve"> </w:t>
      </w:r>
      <w:r>
        <w:rPr>
          <w:sz w:val="22"/>
        </w:rPr>
        <w:t>es</w:t>
      </w:r>
      <w:r>
        <w:rPr>
          <w:spacing w:val="-1"/>
          <w:sz w:val="22"/>
        </w:rPr>
        <w:t xml:space="preserve"> </w:t>
      </w:r>
      <w:r>
        <w:rPr>
          <w:sz w:val="22"/>
        </w:rPr>
        <w:t>el</w:t>
      </w:r>
      <w:r>
        <w:rPr>
          <w:spacing w:val="-1"/>
          <w:sz w:val="22"/>
        </w:rPr>
        <w:t xml:space="preserve"> </w:t>
      </w:r>
      <w:r>
        <w:rPr>
          <w:sz w:val="22"/>
        </w:rPr>
        <w:t>siguiente</w:t>
      </w:r>
      <w:r>
        <w:rPr>
          <w:noProof/>
          <w:sz w:val="20"/>
        </w:rPr>
        <w:drawing>
          <wp:inline distT="0" distB="0" distL="0" distR="0" wp14:anchorId="24F42206" wp14:editId="44C9F527">
            <wp:extent cx="5496061" cy="180975"/>
            <wp:effectExtent l="0" t="0" r="0" b="0"/>
            <wp:docPr id="1429259352"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78" cstate="print"/>
                    <a:stretch>
                      <a:fillRect/>
                    </a:stretch>
                  </pic:blipFill>
                  <pic:spPr>
                    <a:xfrm>
                      <a:off x="0" y="0"/>
                      <a:ext cx="5496061" cy="180975"/>
                    </a:xfrm>
                    <a:prstGeom prst="rect">
                      <a:avLst/>
                    </a:prstGeom>
                  </pic:spPr>
                </pic:pic>
              </a:graphicData>
            </a:graphic>
          </wp:inline>
        </w:drawing>
      </w:r>
    </w:p>
    <w:p w14:paraId="2822A579" w14:textId="25F333B3" w:rsidR="005A6819" w:rsidRDefault="005A6819" w:rsidP="005A6819">
      <w:pPr>
        <w:pStyle w:val="Prrafodelista"/>
        <w:widowControl w:val="0"/>
        <w:numPr>
          <w:ilvl w:val="0"/>
          <w:numId w:val="5"/>
        </w:numPr>
        <w:tabs>
          <w:tab w:val="left" w:pos="821"/>
        </w:tabs>
        <w:autoSpaceDE w:val="0"/>
        <w:autoSpaceDN w:val="0"/>
        <w:spacing w:before="25" w:after="18"/>
        <w:contextualSpacing w:val="0"/>
      </w:pPr>
      <w:r>
        <w:rPr>
          <w:sz w:val="22"/>
        </w:rPr>
        <w:t>Se</w:t>
      </w:r>
      <w:r>
        <w:rPr>
          <w:spacing w:val="-2"/>
          <w:sz w:val="22"/>
        </w:rPr>
        <w:t xml:space="preserve"> </w:t>
      </w:r>
      <w:r>
        <w:rPr>
          <w:sz w:val="22"/>
        </w:rPr>
        <w:t>les</w:t>
      </w:r>
      <w:r>
        <w:rPr>
          <w:spacing w:val="-2"/>
          <w:sz w:val="22"/>
        </w:rPr>
        <w:t xml:space="preserve"> </w:t>
      </w:r>
      <w:r>
        <w:rPr>
          <w:sz w:val="22"/>
        </w:rPr>
        <w:t>creara</w:t>
      </w:r>
      <w:r>
        <w:rPr>
          <w:spacing w:val="-3"/>
          <w:sz w:val="22"/>
        </w:rPr>
        <w:t xml:space="preserve"> </w:t>
      </w:r>
      <w:r>
        <w:rPr>
          <w:sz w:val="22"/>
        </w:rPr>
        <w:t>este</w:t>
      </w:r>
      <w:r>
        <w:rPr>
          <w:spacing w:val="-1"/>
          <w:sz w:val="22"/>
        </w:rPr>
        <w:t xml:space="preserve"> </w:t>
      </w:r>
      <w:r>
        <w:rPr>
          <w:sz w:val="22"/>
        </w:rPr>
        <w:t>archivo</w:t>
      </w:r>
      <w:r>
        <w:rPr>
          <w:spacing w:val="-2"/>
          <w:sz w:val="22"/>
        </w:rPr>
        <w:t xml:space="preserve"> </w:t>
      </w:r>
      <w:r>
        <w:rPr>
          <w:sz w:val="22"/>
        </w:rPr>
        <w:t>y</w:t>
      </w:r>
      <w:r>
        <w:rPr>
          <w:spacing w:val="-2"/>
          <w:sz w:val="22"/>
        </w:rPr>
        <w:t xml:space="preserve"> </w:t>
      </w:r>
      <w:r>
        <w:rPr>
          <w:sz w:val="22"/>
        </w:rPr>
        <w:t>si</w:t>
      </w:r>
      <w:r>
        <w:rPr>
          <w:spacing w:val="-3"/>
          <w:sz w:val="22"/>
        </w:rPr>
        <w:t xml:space="preserve"> </w:t>
      </w:r>
      <w:r>
        <w:rPr>
          <w:sz w:val="22"/>
        </w:rPr>
        <w:t>ingresamos</w:t>
      </w:r>
      <w:r>
        <w:rPr>
          <w:spacing w:val="-3"/>
          <w:sz w:val="22"/>
        </w:rPr>
        <w:t xml:space="preserve"> </w:t>
      </w:r>
      <w:r>
        <w:rPr>
          <w:sz w:val="22"/>
        </w:rPr>
        <w:t>podremos</w:t>
      </w:r>
      <w:r>
        <w:rPr>
          <w:spacing w:val="-4"/>
          <w:sz w:val="22"/>
        </w:rPr>
        <w:t xml:space="preserve"> </w:t>
      </w:r>
      <w:r>
        <w:rPr>
          <w:sz w:val="22"/>
        </w:rPr>
        <w:t>ver</w:t>
      </w:r>
      <w:r>
        <w:rPr>
          <w:spacing w:val="-3"/>
          <w:sz w:val="22"/>
        </w:rPr>
        <w:t xml:space="preserve"> </w:t>
      </w:r>
      <w:r>
        <w:rPr>
          <w:sz w:val="22"/>
        </w:rPr>
        <w:t>la</w:t>
      </w:r>
      <w:r>
        <w:rPr>
          <w:spacing w:val="-3"/>
          <w:sz w:val="22"/>
        </w:rPr>
        <w:t xml:space="preserve"> </w:t>
      </w:r>
      <w:r>
        <w:rPr>
          <w:sz w:val="22"/>
        </w:rPr>
        <w:t>librería</w:t>
      </w:r>
      <w:r>
        <w:rPr>
          <w:spacing w:val="-2"/>
          <w:sz w:val="22"/>
        </w:rPr>
        <w:t xml:space="preserve"> </w:t>
      </w:r>
      <w:r>
        <w:rPr>
          <w:sz w:val="22"/>
        </w:rPr>
        <w:t>que</w:t>
      </w:r>
      <w:r>
        <w:rPr>
          <w:spacing w:val="-2"/>
          <w:sz w:val="22"/>
        </w:rPr>
        <w:t xml:space="preserve"> </w:t>
      </w:r>
      <w:r>
        <w:rPr>
          <w:sz w:val="22"/>
        </w:rPr>
        <w:t>hemos</w:t>
      </w:r>
      <w:r>
        <w:rPr>
          <w:spacing w:val="-3"/>
          <w:sz w:val="22"/>
        </w:rPr>
        <w:t xml:space="preserve"> </w:t>
      </w:r>
      <w:r>
        <w:rPr>
          <w:sz w:val="22"/>
        </w:rPr>
        <w:t>llamado</w:t>
      </w:r>
    </w:p>
    <w:p w14:paraId="2DA57E98" w14:textId="3323AEA0" w:rsidR="005A6819" w:rsidRDefault="005A6819" w:rsidP="005A6819">
      <w:pPr>
        <w:pStyle w:val="Prrafodelista"/>
        <w:widowControl w:val="0"/>
        <w:tabs>
          <w:tab w:val="left" w:pos="821"/>
        </w:tabs>
        <w:autoSpaceDE w:val="0"/>
        <w:autoSpaceDN w:val="0"/>
        <w:spacing w:before="179" w:after="17"/>
        <w:ind w:left="644" w:firstLine="0"/>
        <w:contextualSpacing w:val="0"/>
      </w:pPr>
      <w:r w:rsidRPr="00092075">
        <w:rPr>
          <w:noProof/>
        </w:rPr>
        <w:drawing>
          <wp:inline distT="0" distB="0" distL="0" distR="0" wp14:anchorId="7AEEFDAC" wp14:editId="6F179A00">
            <wp:extent cx="5524500" cy="876300"/>
            <wp:effectExtent l="0" t="0" r="0" b="0"/>
            <wp:docPr id="42328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847" name=""/>
                    <pic:cNvPicPr/>
                  </pic:nvPicPr>
                  <pic:blipFill>
                    <a:blip r:embed="rId79"/>
                    <a:stretch>
                      <a:fillRect/>
                    </a:stretch>
                  </pic:blipFill>
                  <pic:spPr>
                    <a:xfrm>
                      <a:off x="0" y="0"/>
                      <a:ext cx="5525271" cy="876422"/>
                    </a:xfrm>
                    <a:prstGeom prst="rect">
                      <a:avLst/>
                    </a:prstGeom>
                  </pic:spPr>
                </pic:pic>
              </a:graphicData>
            </a:graphic>
          </wp:inline>
        </w:drawing>
      </w:r>
    </w:p>
    <w:p w14:paraId="4892450A" w14:textId="777BDC52" w:rsidR="0069066A" w:rsidRDefault="00AF51BB" w:rsidP="005A6819">
      <w:pPr>
        <w:pStyle w:val="Prrafodelista"/>
        <w:ind w:left="644" w:firstLine="0"/>
      </w:pPr>
      <w:r>
        <w:br/>
      </w:r>
      <w:r w:rsidR="005A6819" w:rsidRPr="00092075">
        <w:rPr>
          <w:noProof/>
        </w:rPr>
        <w:drawing>
          <wp:inline distT="0" distB="0" distL="0" distR="0" wp14:anchorId="73368157" wp14:editId="79B04F46">
            <wp:extent cx="5731510" cy="2124075"/>
            <wp:effectExtent l="0" t="0" r="2540" b="9525"/>
            <wp:docPr id="106568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634" name=""/>
                    <pic:cNvPicPr/>
                  </pic:nvPicPr>
                  <pic:blipFill>
                    <a:blip r:embed="rId80"/>
                    <a:stretch>
                      <a:fillRect/>
                    </a:stretch>
                  </pic:blipFill>
                  <pic:spPr>
                    <a:xfrm>
                      <a:off x="0" y="0"/>
                      <a:ext cx="5731510" cy="2124075"/>
                    </a:xfrm>
                    <a:prstGeom prst="rect">
                      <a:avLst/>
                    </a:prstGeom>
                  </pic:spPr>
                </pic:pic>
              </a:graphicData>
            </a:graphic>
          </wp:inline>
        </w:drawing>
      </w:r>
      <w:r>
        <w:br/>
      </w:r>
    </w:p>
    <w:p w14:paraId="5D537B6A" w14:textId="77777777" w:rsidR="00AF51BB" w:rsidRDefault="00AF51BB" w:rsidP="0069066A"/>
    <w:p w14:paraId="123F0A99" w14:textId="26832236" w:rsidR="005A6819" w:rsidRDefault="005A6819" w:rsidP="005A6819">
      <w:pPr>
        <w:pStyle w:val="Prrafodelista"/>
        <w:widowControl w:val="0"/>
        <w:numPr>
          <w:ilvl w:val="0"/>
          <w:numId w:val="5"/>
        </w:numPr>
        <w:tabs>
          <w:tab w:val="left" w:pos="821"/>
        </w:tabs>
        <w:autoSpaceDE w:val="0"/>
        <w:autoSpaceDN w:val="0"/>
        <w:spacing w:before="12" w:line="259" w:lineRule="auto"/>
        <w:ind w:right="1099"/>
        <w:contextualSpacing w:val="0"/>
      </w:pPr>
      <w:r>
        <w:rPr>
          <w:sz w:val="22"/>
        </w:rPr>
        <w:t xml:space="preserve">Luego de esto iremos nuevamente al archivo de </w:t>
      </w:r>
      <w:r>
        <w:rPr>
          <w:sz w:val="22"/>
        </w:rPr>
        <w:t>licencia</w:t>
      </w:r>
      <w:r>
        <w:rPr>
          <w:sz w:val="22"/>
        </w:rPr>
        <w:t xml:space="preserve"> y llamaremos al vendor y a la</w:t>
      </w:r>
      <w:r>
        <w:rPr>
          <w:sz w:val="22"/>
        </w:rPr>
        <w:t xml:space="preserve"> </w:t>
      </w:r>
      <w:r>
        <w:rPr>
          <w:spacing w:val="-48"/>
          <w:sz w:val="22"/>
        </w:rPr>
        <w:t xml:space="preserve"> </w:t>
      </w:r>
      <w:r>
        <w:rPr>
          <w:sz w:val="22"/>
        </w:rPr>
        <w:t>librería</w:t>
      </w:r>
      <w:r>
        <w:rPr>
          <w:spacing w:val="-2"/>
          <w:sz w:val="22"/>
        </w:rPr>
        <w:t>.</w:t>
      </w:r>
    </w:p>
    <w:p w14:paraId="2381AF12" w14:textId="735AC3F1" w:rsidR="00AF51BB" w:rsidRDefault="00AF51BB" w:rsidP="005A6819">
      <w:r>
        <w:br/>
      </w:r>
    </w:p>
    <w:p w14:paraId="2E6F7C15" w14:textId="2FF4EAAA" w:rsidR="0069066A" w:rsidRDefault="0069066A" w:rsidP="0069066A"/>
    <w:p w14:paraId="480204F1" w14:textId="30CF6937" w:rsidR="00AF51BB" w:rsidRDefault="005A6819" w:rsidP="005A6819">
      <w:r>
        <w:rPr>
          <w:noProof/>
          <w:sz w:val="20"/>
        </w:rPr>
        <w:drawing>
          <wp:inline distT="0" distB="0" distL="0" distR="0" wp14:anchorId="63156FEB" wp14:editId="48738195">
            <wp:extent cx="3815826" cy="781050"/>
            <wp:effectExtent l="0" t="0" r="0" b="0"/>
            <wp:docPr id="1735688616"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9.png"/>
                    <pic:cNvPicPr/>
                  </pic:nvPicPr>
                  <pic:blipFill>
                    <a:blip r:embed="rId81" cstate="print"/>
                    <a:stretch>
                      <a:fillRect/>
                    </a:stretch>
                  </pic:blipFill>
                  <pic:spPr>
                    <a:xfrm>
                      <a:off x="0" y="0"/>
                      <a:ext cx="3815826" cy="781050"/>
                    </a:xfrm>
                    <a:prstGeom prst="rect">
                      <a:avLst/>
                    </a:prstGeom>
                  </pic:spPr>
                </pic:pic>
              </a:graphicData>
            </a:graphic>
          </wp:inline>
        </w:drawing>
      </w:r>
    </w:p>
    <w:p w14:paraId="3833D290" w14:textId="298095A9" w:rsidR="00AF51BB" w:rsidRDefault="005A6819" w:rsidP="00AF51BB">
      <w:pPr>
        <w:pStyle w:val="Prrafodelista"/>
        <w:numPr>
          <w:ilvl w:val="0"/>
          <w:numId w:val="5"/>
        </w:numPr>
      </w:pPr>
      <w:r>
        <w:rPr>
          <w:sz w:val="22"/>
        </w:rPr>
        <w:lastRenderedPageBreak/>
        <w:t>Crearemos el formulario dentro del html</w:t>
      </w:r>
      <w:r>
        <w:rPr>
          <w:sz w:val="22"/>
        </w:rPr>
        <w:t>.</w:t>
      </w:r>
      <w:r w:rsidR="00AF51BB">
        <w:br/>
      </w:r>
      <w:r w:rsidR="00AF51BB">
        <w:br/>
      </w:r>
    </w:p>
    <w:p w14:paraId="4BA7EFCD" w14:textId="44FA4086" w:rsidR="0069066A" w:rsidRDefault="005A6819" w:rsidP="005A6819">
      <w:pPr>
        <w:pStyle w:val="Prrafodelista"/>
        <w:ind w:left="644" w:firstLine="0"/>
      </w:pPr>
      <w:r w:rsidRPr="005A6819">
        <w:drawing>
          <wp:inline distT="0" distB="0" distL="0" distR="0" wp14:anchorId="7503AED4" wp14:editId="1C0ADBF5">
            <wp:extent cx="5731510" cy="3096895"/>
            <wp:effectExtent l="0" t="0" r="2540" b="8255"/>
            <wp:docPr id="18978429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842972" name=""/>
                    <pic:cNvPicPr/>
                  </pic:nvPicPr>
                  <pic:blipFill>
                    <a:blip r:embed="rId82"/>
                    <a:stretch>
                      <a:fillRect/>
                    </a:stretch>
                  </pic:blipFill>
                  <pic:spPr>
                    <a:xfrm>
                      <a:off x="0" y="0"/>
                      <a:ext cx="5731510" cy="3096895"/>
                    </a:xfrm>
                    <a:prstGeom prst="rect">
                      <a:avLst/>
                    </a:prstGeom>
                  </pic:spPr>
                </pic:pic>
              </a:graphicData>
            </a:graphic>
          </wp:inline>
        </w:drawing>
      </w:r>
    </w:p>
    <w:p w14:paraId="626CCF7F" w14:textId="62994372" w:rsidR="005A6819" w:rsidRDefault="005A6819" w:rsidP="008C1396">
      <w:pPr>
        <w:widowControl w:val="0"/>
        <w:tabs>
          <w:tab w:val="left" w:pos="821"/>
        </w:tabs>
        <w:autoSpaceDE w:val="0"/>
        <w:autoSpaceDN w:val="0"/>
        <w:spacing w:before="31" w:line="259" w:lineRule="auto"/>
        <w:ind w:right="969" w:firstLine="0"/>
      </w:pPr>
    </w:p>
    <w:p w14:paraId="053D1C6D" w14:textId="77777777" w:rsidR="005A6819" w:rsidRDefault="005A6819" w:rsidP="005A6819">
      <w:pPr>
        <w:pStyle w:val="Prrafodelista"/>
        <w:widowControl w:val="0"/>
        <w:tabs>
          <w:tab w:val="left" w:pos="821"/>
        </w:tabs>
        <w:autoSpaceDE w:val="0"/>
        <w:autoSpaceDN w:val="0"/>
        <w:spacing w:before="31" w:line="259" w:lineRule="auto"/>
        <w:ind w:left="644" w:right="969" w:firstLine="0"/>
        <w:contextualSpacing w:val="0"/>
      </w:pPr>
    </w:p>
    <w:p w14:paraId="275DF3A3" w14:textId="17655D3E" w:rsidR="005A6819" w:rsidRDefault="005A6819" w:rsidP="005A6819">
      <w:pPr>
        <w:pStyle w:val="Prrafodelista"/>
        <w:widowControl w:val="0"/>
        <w:numPr>
          <w:ilvl w:val="0"/>
          <w:numId w:val="5"/>
        </w:numPr>
        <w:tabs>
          <w:tab w:val="left" w:pos="821"/>
        </w:tabs>
        <w:autoSpaceDE w:val="0"/>
        <w:autoSpaceDN w:val="0"/>
        <w:spacing w:before="23"/>
        <w:ind w:right="327"/>
        <w:contextualSpacing w:val="0"/>
      </w:pPr>
      <w:r>
        <w:rPr>
          <w:sz w:val="22"/>
        </w:rPr>
        <w:t>Y</w:t>
      </w:r>
      <w:r>
        <w:rPr>
          <w:spacing w:val="-5"/>
          <w:sz w:val="22"/>
        </w:rPr>
        <w:t xml:space="preserve"> </w:t>
      </w:r>
      <w:r w:rsidR="008C1396">
        <w:rPr>
          <w:sz w:val="22"/>
        </w:rPr>
        <w:t>aquí</w:t>
      </w:r>
      <w:r>
        <w:rPr>
          <w:spacing w:val="-2"/>
          <w:sz w:val="22"/>
        </w:rPr>
        <w:t xml:space="preserve"> </w:t>
      </w:r>
      <w:r>
        <w:rPr>
          <w:sz w:val="22"/>
        </w:rPr>
        <w:t>dentro</w:t>
      </w:r>
      <w:r>
        <w:rPr>
          <w:spacing w:val="-3"/>
          <w:sz w:val="22"/>
        </w:rPr>
        <w:t xml:space="preserve"> </w:t>
      </w:r>
      <w:r>
        <w:rPr>
          <w:sz w:val="22"/>
        </w:rPr>
        <w:t>crearemos</w:t>
      </w:r>
      <w:r>
        <w:rPr>
          <w:spacing w:val="-4"/>
          <w:sz w:val="22"/>
        </w:rPr>
        <w:t xml:space="preserve"> </w:t>
      </w:r>
      <w:r>
        <w:rPr>
          <w:sz w:val="22"/>
        </w:rPr>
        <w:t>una</w:t>
      </w:r>
      <w:r>
        <w:rPr>
          <w:spacing w:val="-2"/>
          <w:sz w:val="22"/>
        </w:rPr>
        <w:t xml:space="preserve"> </w:t>
      </w:r>
      <w:r>
        <w:rPr>
          <w:sz w:val="22"/>
        </w:rPr>
        <w:t>variable</w:t>
      </w:r>
      <w:r>
        <w:rPr>
          <w:spacing w:val="-2"/>
          <w:sz w:val="22"/>
        </w:rPr>
        <w:t xml:space="preserve"> </w:t>
      </w:r>
      <w:r>
        <w:rPr>
          <w:sz w:val="22"/>
        </w:rPr>
        <w:t>para</w:t>
      </w:r>
      <w:r>
        <w:rPr>
          <w:spacing w:val="-3"/>
          <w:sz w:val="22"/>
        </w:rPr>
        <w:t xml:space="preserve"> </w:t>
      </w:r>
      <w:r>
        <w:rPr>
          <w:sz w:val="22"/>
        </w:rPr>
        <w:t>el</w:t>
      </w:r>
      <w:r>
        <w:rPr>
          <w:spacing w:val="-2"/>
          <w:sz w:val="22"/>
        </w:rPr>
        <w:t xml:space="preserve"> </w:t>
      </w:r>
      <w:r w:rsidR="008C1396">
        <w:rPr>
          <w:sz w:val="22"/>
        </w:rPr>
        <w:t>código</w:t>
      </w:r>
      <w:r>
        <w:rPr>
          <w:spacing w:val="-3"/>
          <w:sz w:val="22"/>
        </w:rPr>
        <w:t xml:space="preserve"> </w:t>
      </w:r>
      <w:r>
        <w:rPr>
          <w:sz w:val="22"/>
        </w:rPr>
        <w:t>de</w:t>
      </w:r>
      <w:r>
        <w:rPr>
          <w:spacing w:val="-3"/>
          <w:sz w:val="22"/>
        </w:rPr>
        <w:t xml:space="preserve"> </w:t>
      </w:r>
      <w:r>
        <w:rPr>
          <w:sz w:val="22"/>
        </w:rPr>
        <w:t>barras</w:t>
      </w:r>
      <w:r>
        <w:rPr>
          <w:spacing w:val="-3"/>
          <w:sz w:val="22"/>
        </w:rPr>
        <w:t xml:space="preserve"> </w:t>
      </w:r>
      <w:r>
        <w:rPr>
          <w:sz w:val="22"/>
        </w:rPr>
        <w:t>con</w:t>
      </w:r>
      <w:r>
        <w:rPr>
          <w:spacing w:val="-3"/>
          <w:sz w:val="22"/>
        </w:rPr>
        <w:t xml:space="preserve"> </w:t>
      </w:r>
      <w:r>
        <w:rPr>
          <w:sz w:val="22"/>
        </w:rPr>
        <w:t>unas</w:t>
      </w:r>
      <w:r>
        <w:rPr>
          <w:spacing w:val="1"/>
          <w:sz w:val="22"/>
        </w:rPr>
        <w:t xml:space="preserve"> </w:t>
      </w:r>
      <w:r>
        <w:rPr>
          <w:sz w:val="22"/>
        </w:rPr>
        <w:t>funciones</w:t>
      </w:r>
      <w:r>
        <w:rPr>
          <w:spacing w:val="-4"/>
          <w:sz w:val="22"/>
        </w:rPr>
        <w:t xml:space="preserve"> </w:t>
      </w:r>
      <w:r>
        <w:rPr>
          <w:sz w:val="22"/>
        </w:rPr>
        <w:t>de</w:t>
      </w:r>
      <w:r>
        <w:rPr>
          <w:spacing w:val="-3"/>
          <w:sz w:val="22"/>
        </w:rPr>
        <w:t xml:space="preserve"> </w:t>
      </w:r>
      <w:r>
        <w:rPr>
          <w:sz w:val="22"/>
        </w:rPr>
        <w:t>php</w:t>
      </w:r>
    </w:p>
    <w:p w14:paraId="19FB610F" w14:textId="43325D6C" w:rsidR="0069066A" w:rsidRDefault="005A6819" w:rsidP="005A6819">
      <w:pPr>
        <w:pStyle w:val="Prrafodelista"/>
        <w:ind w:left="644" w:firstLine="0"/>
      </w:pPr>
      <w:r>
        <w:t>para</w:t>
      </w:r>
      <w:r>
        <w:rPr>
          <w:spacing w:val="-2"/>
        </w:rPr>
        <w:t xml:space="preserve"> </w:t>
      </w:r>
      <w:r w:rsidR="008C1396">
        <w:t>definir su rango.</w:t>
      </w:r>
    </w:p>
    <w:p w14:paraId="6D5D8F85" w14:textId="77777777" w:rsidR="005A6819" w:rsidRDefault="005A6819" w:rsidP="005A6819">
      <w:pPr>
        <w:pStyle w:val="Prrafodelista"/>
        <w:ind w:left="644" w:firstLine="0"/>
      </w:pPr>
    </w:p>
    <w:p w14:paraId="5BC7407C" w14:textId="77777777" w:rsidR="0069066A" w:rsidRDefault="0069066A" w:rsidP="0069066A"/>
    <w:p w14:paraId="0601AC31" w14:textId="303C6AC6" w:rsidR="0069066A" w:rsidRDefault="008C1396" w:rsidP="0069066A">
      <w:r w:rsidRPr="008C1396">
        <w:drawing>
          <wp:inline distT="0" distB="0" distL="0" distR="0" wp14:anchorId="18D90B11" wp14:editId="062789F3">
            <wp:extent cx="5731510" cy="552450"/>
            <wp:effectExtent l="0" t="0" r="2540" b="0"/>
            <wp:docPr id="2010462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62971" name=""/>
                    <pic:cNvPicPr/>
                  </pic:nvPicPr>
                  <pic:blipFill rotWithShape="1">
                    <a:blip r:embed="rId83"/>
                    <a:srcRect b="17143"/>
                    <a:stretch/>
                  </pic:blipFill>
                  <pic:spPr bwMode="auto">
                    <a:xfrm>
                      <a:off x="0" y="0"/>
                      <a:ext cx="5731510" cy="552450"/>
                    </a:xfrm>
                    <a:prstGeom prst="rect">
                      <a:avLst/>
                    </a:prstGeom>
                    <a:ln>
                      <a:noFill/>
                    </a:ln>
                    <a:extLst>
                      <a:ext uri="{53640926-AAD7-44D8-BBD7-CCE9431645EC}">
                        <a14:shadowObscured xmlns:a14="http://schemas.microsoft.com/office/drawing/2010/main"/>
                      </a:ext>
                    </a:extLst>
                  </pic:spPr>
                </pic:pic>
              </a:graphicData>
            </a:graphic>
          </wp:inline>
        </w:drawing>
      </w:r>
    </w:p>
    <w:p w14:paraId="4E111042" w14:textId="77777777" w:rsidR="008C1396" w:rsidRDefault="008C1396" w:rsidP="0069066A"/>
    <w:p w14:paraId="24D53211" w14:textId="569822A6" w:rsidR="008C1396" w:rsidRDefault="008C1396" w:rsidP="008C1396">
      <w:pPr>
        <w:pStyle w:val="Prrafodelista"/>
        <w:widowControl w:val="0"/>
        <w:numPr>
          <w:ilvl w:val="0"/>
          <w:numId w:val="5"/>
        </w:numPr>
        <w:tabs>
          <w:tab w:val="left" w:pos="821"/>
        </w:tabs>
        <w:autoSpaceDE w:val="0"/>
        <w:autoSpaceDN w:val="0"/>
        <w:spacing w:before="24" w:line="259" w:lineRule="auto"/>
        <w:ind w:right="634"/>
      </w:pPr>
      <w:r w:rsidRPr="008C1396">
        <w:rPr>
          <w:sz w:val="22"/>
        </w:rPr>
        <w:t xml:space="preserve"> </w:t>
      </w:r>
      <w:r w:rsidRPr="008C1396">
        <w:rPr>
          <w:sz w:val="22"/>
        </w:rPr>
        <w:t>Luego</w:t>
      </w:r>
      <w:r w:rsidRPr="008C1396">
        <w:rPr>
          <w:spacing w:val="-3"/>
          <w:sz w:val="22"/>
        </w:rPr>
        <w:t xml:space="preserve"> </w:t>
      </w:r>
      <w:r w:rsidRPr="008C1396">
        <w:rPr>
          <w:sz w:val="22"/>
        </w:rPr>
        <w:t>le</w:t>
      </w:r>
      <w:r w:rsidRPr="008C1396">
        <w:rPr>
          <w:spacing w:val="-2"/>
          <w:sz w:val="22"/>
        </w:rPr>
        <w:t xml:space="preserve"> </w:t>
      </w:r>
      <w:r w:rsidRPr="008C1396">
        <w:rPr>
          <w:sz w:val="22"/>
        </w:rPr>
        <w:t>daremos</w:t>
      </w:r>
      <w:r w:rsidRPr="008C1396">
        <w:rPr>
          <w:spacing w:val="-4"/>
          <w:sz w:val="22"/>
        </w:rPr>
        <w:t xml:space="preserve"> </w:t>
      </w:r>
      <w:r w:rsidRPr="008C1396">
        <w:rPr>
          <w:sz w:val="22"/>
        </w:rPr>
        <w:t>una</w:t>
      </w:r>
      <w:r w:rsidRPr="008C1396">
        <w:rPr>
          <w:spacing w:val="-3"/>
          <w:sz w:val="22"/>
        </w:rPr>
        <w:t xml:space="preserve"> </w:t>
      </w:r>
      <w:r w:rsidRPr="008C1396">
        <w:rPr>
          <w:sz w:val="22"/>
        </w:rPr>
        <w:t>variable</w:t>
      </w:r>
      <w:r w:rsidRPr="008C1396">
        <w:rPr>
          <w:spacing w:val="-2"/>
          <w:sz w:val="22"/>
        </w:rPr>
        <w:t xml:space="preserve"> </w:t>
      </w:r>
      <w:r w:rsidRPr="008C1396">
        <w:rPr>
          <w:sz w:val="22"/>
        </w:rPr>
        <w:t>a</w:t>
      </w:r>
      <w:r w:rsidRPr="008C1396">
        <w:rPr>
          <w:spacing w:val="-2"/>
          <w:sz w:val="22"/>
        </w:rPr>
        <w:t xml:space="preserve"> </w:t>
      </w:r>
      <w:r w:rsidRPr="008C1396">
        <w:rPr>
          <w:sz w:val="22"/>
        </w:rPr>
        <w:t>la</w:t>
      </w:r>
      <w:r w:rsidRPr="008C1396">
        <w:rPr>
          <w:spacing w:val="2"/>
          <w:sz w:val="22"/>
        </w:rPr>
        <w:t xml:space="preserve"> </w:t>
      </w:r>
      <w:r w:rsidRPr="008C1396">
        <w:rPr>
          <w:sz w:val="22"/>
        </w:rPr>
        <w:t>función</w:t>
      </w:r>
      <w:r w:rsidRPr="008C1396">
        <w:rPr>
          <w:spacing w:val="-3"/>
          <w:sz w:val="22"/>
        </w:rPr>
        <w:t xml:space="preserve"> </w:t>
      </w:r>
      <w:r w:rsidRPr="008C1396">
        <w:rPr>
          <w:sz w:val="22"/>
        </w:rPr>
        <w:t>que</w:t>
      </w:r>
      <w:r w:rsidRPr="008C1396">
        <w:rPr>
          <w:spacing w:val="-3"/>
          <w:sz w:val="22"/>
        </w:rPr>
        <w:t xml:space="preserve"> </w:t>
      </w:r>
      <w:r w:rsidRPr="008C1396">
        <w:rPr>
          <w:sz w:val="22"/>
        </w:rPr>
        <w:t>trae</w:t>
      </w:r>
      <w:r w:rsidRPr="008C1396">
        <w:rPr>
          <w:spacing w:val="-3"/>
          <w:sz w:val="22"/>
        </w:rPr>
        <w:t xml:space="preserve"> </w:t>
      </w:r>
      <w:r w:rsidRPr="008C1396">
        <w:rPr>
          <w:sz w:val="22"/>
        </w:rPr>
        <w:t>la</w:t>
      </w:r>
      <w:r w:rsidRPr="008C1396">
        <w:rPr>
          <w:spacing w:val="-2"/>
          <w:sz w:val="22"/>
        </w:rPr>
        <w:t xml:space="preserve"> </w:t>
      </w:r>
      <w:r w:rsidRPr="008C1396">
        <w:rPr>
          <w:sz w:val="22"/>
        </w:rPr>
        <w:t>librería</w:t>
      </w:r>
      <w:r w:rsidRPr="008C1396">
        <w:rPr>
          <w:spacing w:val="-3"/>
          <w:sz w:val="22"/>
        </w:rPr>
        <w:t xml:space="preserve"> </w:t>
      </w:r>
      <w:r w:rsidRPr="008C1396">
        <w:rPr>
          <w:sz w:val="22"/>
        </w:rPr>
        <w:t>para</w:t>
      </w:r>
      <w:r w:rsidRPr="008C1396">
        <w:rPr>
          <w:spacing w:val="-2"/>
          <w:sz w:val="22"/>
        </w:rPr>
        <w:t xml:space="preserve"> </w:t>
      </w:r>
      <w:r w:rsidRPr="008C1396">
        <w:rPr>
          <w:sz w:val="22"/>
        </w:rPr>
        <w:t>llamarla</w:t>
      </w:r>
      <w:r w:rsidRPr="008C1396">
        <w:rPr>
          <w:spacing w:val="-3"/>
          <w:sz w:val="22"/>
        </w:rPr>
        <w:t xml:space="preserve"> </w:t>
      </w:r>
      <w:r w:rsidRPr="008C1396">
        <w:rPr>
          <w:sz w:val="22"/>
        </w:rPr>
        <w:t>más</w:t>
      </w:r>
      <w:r w:rsidRPr="008C1396">
        <w:rPr>
          <w:spacing w:val="-4"/>
          <w:sz w:val="22"/>
        </w:rPr>
        <w:t xml:space="preserve"> </w:t>
      </w:r>
      <w:r w:rsidRPr="008C1396">
        <w:rPr>
          <w:sz w:val="22"/>
        </w:rPr>
        <w:t>adelante</w:t>
      </w:r>
      <w:r w:rsidRPr="008C1396">
        <w:rPr>
          <w:spacing w:val="-2"/>
          <w:sz w:val="22"/>
        </w:rPr>
        <w:t xml:space="preserve"> </w:t>
      </w:r>
      <w:r w:rsidRPr="008C1396">
        <w:rPr>
          <w:sz w:val="22"/>
        </w:rPr>
        <w:t>y</w:t>
      </w:r>
      <w:r w:rsidRPr="008C1396">
        <w:rPr>
          <w:spacing w:val="-47"/>
          <w:sz w:val="22"/>
        </w:rPr>
        <w:t xml:space="preserve"> </w:t>
      </w:r>
      <w:r w:rsidRPr="008C1396">
        <w:rPr>
          <w:sz w:val="22"/>
        </w:rPr>
        <w:t>generar</w:t>
      </w:r>
      <w:r w:rsidRPr="008C1396">
        <w:rPr>
          <w:spacing w:val="-4"/>
          <w:sz w:val="22"/>
        </w:rPr>
        <w:t xml:space="preserve"> </w:t>
      </w:r>
      <w:r w:rsidRPr="008C1396">
        <w:rPr>
          <w:sz w:val="22"/>
        </w:rPr>
        <w:t>la</w:t>
      </w:r>
      <w:r w:rsidRPr="008C1396">
        <w:rPr>
          <w:spacing w:val="-1"/>
          <w:sz w:val="22"/>
        </w:rPr>
        <w:t xml:space="preserve"> </w:t>
      </w:r>
      <w:r w:rsidRPr="008C1396">
        <w:rPr>
          <w:sz w:val="22"/>
        </w:rPr>
        <w:t>imagen del</w:t>
      </w:r>
      <w:r w:rsidRPr="008C1396">
        <w:rPr>
          <w:spacing w:val="-1"/>
          <w:sz w:val="22"/>
        </w:rPr>
        <w:t xml:space="preserve"> </w:t>
      </w:r>
      <w:r w:rsidRPr="008C1396">
        <w:rPr>
          <w:sz w:val="22"/>
        </w:rPr>
        <w:t>código</w:t>
      </w:r>
      <w:r w:rsidRPr="008C1396">
        <w:rPr>
          <w:spacing w:val="-1"/>
          <w:sz w:val="22"/>
        </w:rPr>
        <w:t xml:space="preserve"> </w:t>
      </w:r>
      <w:r w:rsidRPr="008C1396">
        <w:rPr>
          <w:sz w:val="22"/>
        </w:rPr>
        <w:t>de</w:t>
      </w:r>
      <w:r w:rsidRPr="008C1396">
        <w:rPr>
          <w:spacing w:val="-1"/>
          <w:sz w:val="22"/>
        </w:rPr>
        <w:t xml:space="preserve"> </w:t>
      </w:r>
      <w:r w:rsidRPr="008C1396">
        <w:rPr>
          <w:sz w:val="22"/>
        </w:rPr>
        <w:t>barras</w:t>
      </w:r>
    </w:p>
    <w:p w14:paraId="50BC1804" w14:textId="77777777" w:rsidR="008C1396" w:rsidRDefault="008C1396" w:rsidP="0069066A"/>
    <w:p w14:paraId="19E879A6" w14:textId="0FF02D8D" w:rsidR="008C1396" w:rsidRDefault="008C1396" w:rsidP="0069066A">
      <w:r w:rsidRPr="008C1396">
        <w:drawing>
          <wp:inline distT="0" distB="0" distL="0" distR="0" wp14:anchorId="0C103E7C" wp14:editId="286AD468">
            <wp:extent cx="5731510" cy="381000"/>
            <wp:effectExtent l="0" t="0" r="2540" b="0"/>
            <wp:docPr id="2144198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98551" name=""/>
                    <pic:cNvPicPr/>
                  </pic:nvPicPr>
                  <pic:blipFill rotWithShape="1">
                    <a:blip r:embed="rId84"/>
                    <a:srcRect b="28230"/>
                    <a:stretch/>
                  </pic:blipFill>
                  <pic:spPr bwMode="auto">
                    <a:xfrm>
                      <a:off x="0" y="0"/>
                      <a:ext cx="5731510" cy="381000"/>
                    </a:xfrm>
                    <a:prstGeom prst="rect">
                      <a:avLst/>
                    </a:prstGeom>
                    <a:ln>
                      <a:noFill/>
                    </a:ln>
                    <a:extLst>
                      <a:ext uri="{53640926-AAD7-44D8-BBD7-CCE9431645EC}">
                        <a14:shadowObscured xmlns:a14="http://schemas.microsoft.com/office/drawing/2010/main"/>
                      </a:ext>
                    </a:extLst>
                  </pic:spPr>
                </pic:pic>
              </a:graphicData>
            </a:graphic>
          </wp:inline>
        </w:drawing>
      </w:r>
    </w:p>
    <w:p w14:paraId="093790CC" w14:textId="77777777" w:rsidR="0069066A" w:rsidRDefault="0069066A" w:rsidP="0069066A"/>
    <w:p w14:paraId="40008951" w14:textId="78574B87" w:rsidR="008C1396" w:rsidRDefault="008C1396" w:rsidP="008C1396">
      <w:pPr>
        <w:pStyle w:val="Prrafodelista"/>
        <w:numPr>
          <w:ilvl w:val="0"/>
          <w:numId w:val="5"/>
        </w:numPr>
      </w:pPr>
      <w:r w:rsidRPr="008C1396">
        <w:t>En este punto, definimos una nueva variable que incorpora una función para generar el código de barras y combinarlo con la variable que contiene la función para generar la imagen. Esto garantiza que al escanear la imagen resultante, se visualice correctamente el código correspondiente. El type_code_128 es ampliamente utilizado como estándar, capaz de codificar una amplia gama de caracteres alfanuméricos y especiales.</w:t>
      </w:r>
    </w:p>
    <w:p w14:paraId="56791380" w14:textId="682BF6AD" w:rsidR="008C1396" w:rsidRDefault="008C1396" w:rsidP="008C1396">
      <w:pPr>
        <w:pStyle w:val="Prrafodelista"/>
        <w:ind w:left="644" w:firstLine="0"/>
      </w:pPr>
      <w:r w:rsidRPr="008C1396">
        <w:drawing>
          <wp:inline distT="0" distB="0" distL="0" distR="0" wp14:anchorId="79A33EFC" wp14:editId="1C6BFF27">
            <wp:extent cx="5572125" cy="381000"/>
            <wp:effectExtent l="0" t="0" r="9525" b="0"/>
            <wp:docPr id="1290853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53125" name=""/>
                    <pic:cNvPicPr/>
                  </pic:nvPicPr>
                  <pic:blipFill>
                    <a:blip r:embed="rId85"/>
                    <a:stretch>
                      <a:fillRect/>
                    </a:stretch>
                  </pic:blipFill>
                  <pic:spPr>
                    <a:xfrm>
                      <a:off x="0" y="0"/>
                      <a:ext cx="5572125" cy="381000"/>
                    </a:xfrm>
                    <a:prstGeom prst="rect">
                      <a:avLst/>
                    </a:prstGeom>
                  </pic:spPr>
                </pic:pic>
              </a:graphicData>
            </a:graphic>
          </wp:inline>
        </w:drawing>
      </w:r>
    </w:p>
    <w:p w14:paraId="7679BC5F" w14:textId="0B34B92B" w:rsidR="008C1396" w:rsidRPr="008C1396" w:rsidRDefault="008C1396" w:rsidP="008C1396">
      <w:pPr>
        <w:pStyle w:val="Prrafodelista"/>
        <w:widowControl w:val="0"/>
        <w:numPr>
          <w:ilvl w:val="0"/>
          <w:numId w:val="5"/>
        </w:numPr>
        <w:tabs>
          <w:tab w:val="left" w:pos="871"/>
        </w:tabs>
        <w:autoSpaceDE w:val="0"/>
        <w:autoSpaceDN w:val="0"/>
        <w:spacing w:before="26" w:after="18"/>
        <w:contextualSpacing w:val="0"/>
      </w:pPr>
      <w:r>
        <w:rPr>
          <w:sz w:val="22"/>
        </w:rPr>
        <w:t>Crearemos</w:t>
      </w:r>
      <w:r>
        <w:rPr>
          <w:spacing w:val="-4"/>
          <w:sz w:val="22"/>
        </w:rPr>
        <w:t xml:space="preserve"> </w:t>
      </w:r>
      <w:r>
        <w:rPr>
          <w:sz w:val="22"/>
        </w:rPr>
        <w:t>una</w:t>
      </w:r>
      <w:r>
        <w:rPr>
          <w:spacing w:val="-2"/>
          <w:sz w:val="22"/>
        </w:rPr>
        <w:t xml:space="preserve"> </w:t>
      </w:r>
      <w:r>
        <w:rPr>
          <w:sz w:val="22"/>
        </w:rPr>
        <w:t>carpeta</w:t>
      </w:r>
      <w:r>
        <w:rPr>
          <w:spacing w:val="-2"/>
          <w:sz w:val="22"/>
        </w:rPr>
        <w:t xml:space="preserve"> </w:t>
      </w:r>
      <w:r>
        <w:rPr>
          <w:sz w:val="22"/>
        </w:rPr>
        <w:t>de</w:t>
      </w:r>
      <w:r>
        <w:rPr>
          <w:spacing w:val="-2"/>
          <w:sz w:val="22"/>
        </w:rPr>
        <w:t xml:space="preserve"> </w:t>
      </w:r>
      <w:r>
        <w:rPr>
          <w:sz w:val="22"/>
        </w:rPr>
        <w:t xml:space="preserve">código </w:t>
      </w:r>
      <w:r>
        <w:rPr>
          <w:sz w:val="22"/>
        </w:rPr>
        <w:t>para</w:t>
      </w:r>
      <w:r>
        <w:rPr>
          <w:spacing w:val="-2"/>
          <w:sz w:val="22"/>
        </w:rPr>
        <w:t xml:space="preserve"> </w:t>
      </w:r>
      <w:r>
        <w:rPr>
          <w:sz w:val="22"/>
        </w:rPr>
        <w:t>almacenar</w:t>
      </w:r>
      <w:r>
        <w:rPr>
          <w:spacing w:val="-4"/>
          <w:sz w:val="22"/>
        </w:rPr>
        <w:t xml:space="preserve"> </w:t>
      </w:r>
      <w:r>
        <w:rPr>
          <w:sz w:val="22"/>
        </w:rPr>
        <w:t>la</w:t>
      </w:r>
      <w:r>
        <w:rPr>
          <w:spacing w:val="-3"/>
          <w:sz w:val="22"/>
        </w:rPr>
        <w:t xml:space="preserve"> </w:t>
      </w:r>
      <w:r>
        <w:rPr>
          <w:sz w:val="22"/>
        </w:rPr>
        <w:t>imagen</w:t>
      </w:r>
      <w:r>
        <w:rPr>
          <w:spacing w:val="-1"/>
          <w:sz w:val="22"/>
        </w:rPr>
        <w:t xml:space="preserve"> </w:t>
      </w:r>
      <w:r>
        <w:rPr>
          <w:sz w:val="22"/>
        </w:rPr>
        <w:t>generada</w:t>
      </w:r>
    </w:p>
    <w:p w14:paraId="3CBA9C19" w14:textId="77777777" w:rsidR="008C1396" w:rsidRDefault="008C1396" w:rsidP="008C1396">
      <w:pPr>
        <w:widowControl w:val="0"/>
        <w:tabs>
          <w:tab w:val="left" w:pos="871"/>
        </w:tabs>
        <w:autoSpaceDE w:val="0"/>
        <w:autoSpaceDN w:val="0"/>
        <w:spacing w:before="26" w:after="18"/>
      </w:pPr>
    </w:p>
    <w:p w14:paraId="19549F88" w14:textId="2AE9802A" w:rsidR="008C1396" w:rsidRDefault="008C1396" w:rsidP="008C1396">
      <w:pPr>
        <w:widowControl w:val="0"/>
        <w:tabs>
          <w:tab w:val="left" w:pos="871"/>
        </w:tabs>
        <w:autoSpaceDE w:val="0"/>
        <w:autoSpaceDN w:val="0"/>
        <w:spacing w:before="26" w:after="18"/>
      </w:pPr>
      <w:r w:rsidRPr="008C1396">
        <w:lastRenderedPageBreak/>
        <w:drawing>
          <wp:inline distT="0" distB="0" distL="0" distR="0" wp14:anchorId="5AE6913D" wp14:editId="5A5EC406">
            <wp:extent cx="2152950" cy="1219370"/>
            <wp:effectExtent l="0" t="0" r="0" b="0"/>
            <wp:docPr id="409390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0436" name=""/>
                    <pic:cNvPicPr/>
                  </pic:nvPicPr>
                  <pic:blipFill>
                    <a:blip r:embed="rId86"/>
                    <a:stretch>
                      <a:fillRect/>
                    </a:stretch>
                  </pic:blipFill>
                  <pic:spPr>
                    <a:xfrm>
                      <a:off x="0" y="0"/>
                      <a:ext cx="2152950" cy="1219370"/>
                    </a:xfrm>
                    <a:prstGeom prst="rect">
                      <a:avLst/>
                    </a:prstGeom>
                  </pic:spPr>
                </pic:pic>
              </a:graphicData>
            </a:graphic>
          </wp:inline>
        </w:drawing>
      </w:r>
    </w:p>
    <w:p w14:paraId="2B736987" w14:textId="77777777" w:rsidR="008C1396" w:rsidRDefault="008C1396" w:rsidP="008C1396">
      <w:pPr>
        <w:widowControl w:val="0"/>
        <w:tabs>
          <w:tab w:val="left" w:pos="871"/>
        </w:tabs>
        <w:autoSpaceDE w:val="0"/>
        <w:autoSpaceDN w:val="0"/>
        <w:spacing w:before="26" w:after="18"/>
      </w:pPr>
    </w:p>
    <w:p w14:paraId="70150B2B" w14:textId="5F42E526" w:rsidR="008C1396" w:rsidRPr="008C1396" w:rsidRDefault="008C1396" w:rsidP="008C1396">
      <w:pPr>
        <w:pStyle w:val="Prrafodelista"/>
        <w:widowControl w:val="0"/>
        <w:numPr>
          <w:ilvl w:val="0"/>
          <w:numId w:val="5"/>
        </w:numPr>
        <w:tabs>
          <w:tab w:val="left" w:pos="821"/>
        </w:tabs>
        <w:autoSpaceDE w:val="0"/>
        <w:autoSpaceDN w:val="0"/>
        <w:spacing w:after="8" w:line="259" w:lineRule="auto"/>
        <w:ind w:right="910"/>
        <w:contextualSpacing w:val="0"/>
      </w:pPr>
      <w:r>
        <w:rPr>
          <w:sz w:val="22"/>
        </w:rPr>
        <w:t xml:space="preserve">Luego en el codigo php le daremos la ruta donde se </w:t>
      </w:r>
      <w:r>
        <w:rPr>
          <w:sz w:val="22"/>
        </w:rPr>
        <w:t>almacenará</w:t>
      </w:r>
      <w:r>
        <w:rPr>
          <w:sz w:val="22"/>
        </w:rPr>
        <w:t xml:space="preserve"> la imagen del codigo de</w:t>
      </w:r>
      <w:r>
        <w:rPr>
          <w:spacing w:val="-47"/>
          <w:sz w:val="22"/>
        </w:rPr>
        <w:t xml:space="preserve"> </w:t>
      </w:r>
      <w:r>
        <w:rPr>
          <w:sz w:val="22"/>
        </w:rPr>
        <w:t>barras</w:t>
      </w:r>
      <w:r>
        <w:rPr>
          <w:spacing w:val="-3"/>
          <w:sz w:val="22"/>
        </w:rPr>
        <w:t xml:space="preserve"> </w:t>
      </w:r>
      <w:r>
        <w:rPr>
          <w:sz w:val="22"/>
        </w:rPr>
        <w:t>con</w:t>
      </w:r>
      <w:r>
        <w:rPr>
          <w:spacing w:val="-1"/>
          <w:sz w:val="22"/>
        </w:rPr>
        <w:t xml:space="preserve"> </w:t>
      </w:r>
      <w:r>
        <w:rPr>
          <w:sz w:val="22"/>
        </w:rPr>
        <w:t>extension</w:t>
      </w:r>
      <w:r>
        <w:rPr>
          <w:spacing w:val="-1"/>
          <w:sz w:val="22"/>
        </w:rPr>
        <w:t xml:space="preserve"> </w:t>
      </w:r>
      <w:r>
        <w:rPr>
          <w:sz w:val="22"/>
        </w:rPr>
        <w:t>.png</w:t>
      </w:r>
    </w:p>
    <w:p w14:paraId="05B282C8" w14:textId="759BDBCA" w:rsidR="008C1396" w:rsidRDefault="008C1396" w:rsidP="008C1396">
      <w:pPr>
        <w:widowControl w:val="0"/>
        <w:tabs>
          <w:tab w:val="left" w:pos="821"/>
        </w:tabs>
        <w:autoSpaceDE w:val="0"/>
        <w:autoSpaceDN w:val="0"/>
        <w:spacing w:after="8" w:line="259" w:lineRule="auto"/>
        <w:ind w:right="910"/>
      </w:pPr>
      <w:r w:rsidRPr="008C1396">
        <w:drawing>
          <wp:inline distT="0" distB="0" distL="0" distR="0" wp14:anchorId="774BCAFE" wp14:editId="16AC4206">
            <wp:extent cx="5731510" cy="418465"/>
            <wp:effectExtent l="0" t="0" r="2540" b="635"/>
            <wp:docPr id="3182818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81871" name=""/>
                    <pic:cNvPicPr/>
                  </pic:nvPicPr>
                  <pic:blipFill>
                    <a:blip r:embed="rId87"/>
                    <a:stretch>
                      <a:fillRect/>
                    </a:stretch>
                  </pic:blipFill>
                  <pic:spPr>
                    <a:xfrm>
                      <a:off x="0" y="0"/>
                      <a:ext cx="5731510" cy="418465"/>
                    </a:xfrm>
                    <a:prstGeom prst="rect">
                      <a:avLst/>
                    </a:prstGeom>
                  </pic:spPr>
                </pic:pic>
              </a:graphicData>
            </a:graphic>
          </wp:inline>
        </w:drawing>
      </w:r>
    </w:p>
    <w:p w14:paraId="2AB179BC" w14:textId="77777777" w:rsidR="008C1396" w:rsidRDefault="008C1396" w:rsidP="008C1396">
      <w:pPr>
        <w:widowControl w:val="0"/>
        <w:tabs>
          <w:tab w:val="left" w:pos="821"/>
        </w:tabs>
        <w:autoSpaceDE w:val="0"/>
        <w:autoSpaceDN w:val="0"/>
        <w:spacing w:after="8" w:line="259" w:lineRule="auto"/>
        <w:ind w:right="910"/>
      </w:pPr>
    </w:p>
    <w:p w14:paraId="406372D3" w14:textId="77777777" w:rsidR="008C1396" w:rsidRDefault="008C1396" w:rsidP="008C1396">
      <w:pPr>
        <w:pStyle w:val="Prrafodelista"/>
        <w:widowControl w:val="0"/>
        <w:numPr>
          <w:ilvl w:val="0"/>
          <w:numId w:val="5"/>
        </w:numPr>
        <w:tabs>
          <w:tab w:val="left" w:pos="821"/>
        </w:tabs>
        <w:autoSpaceDE w:val="0"/>
        <w:autoSpaceDN w:val="0"/>
        <w:spacing w:before="22" w:after="19"/>
        <w:contextualSpacing w:val="0"/>
      </w:pPr>
      <w:r>
        <w:rPr>
          <w:sz w:val="22"/>
        </w:rPr>
        <w:t>Haremos</w:t>
      </w:r>
      <w:r>
        <w:rPr>
          <w:spacing w:val="-4"/>
          <w:sz w:val="22"/>
        </w:rPr>
        <w:t xml:space="preserve"> </w:t>
      </w:r>
      <w:r>
        <w:rPr>
          <w:sz w:val="22"/>
        </w:rPr>
        <w:t>el</w:t>
      </w:r>
      <w:r>
        <w:rPr>
          <w:spacing w:val="-2"/>
          <w:sz w:val="22"/>
        </w:rPr>
        <w:t xml:space="preserve"> </w:t>
      </w:r>
      <w:r>
        <w:rPr>
          <w:sz w:val="22"/>
        </w:rPr>
        <w:t>insert</w:t>
      </w:r>
      <w:r>
        <w:rPr>
          <w:spacing w:val="-2"/>
          <w:sz w:val="22"/>
        </w:rPr>
        <w:t xml:space="preserve"> </w:t>
      </w:r>
      <w:r>
        <w:rPr>
          <w:sz w:val="22"/>
        </w:rPr>
        <w:t>para</w:t>
      </w:r>
      <w:r>
        <w:rPr>
          <w:spacing w:val="-3"/>
          <w:sz w:val="22"/>
        </w:rPr>
        <w:t xml:space="preserve"> </w:t>
      </w:r>
      <w:r>
        <w:rPr>
          <w:sz w:val="22"/>
        </w:rPr>
        <w:t>la</w:t>
      </w:r>
      <w:r>
        <w:rPr>
          <w:spacing w:val="-2"/>
          <w:sz w:val="22"/>
        </w:rPr>
        <w:t xml:space="preserve"> </w:t>
      </w:r>
      <w:r>
        <w:rPr>
          <w:sz w:val="22"/>
        </w:rPr>
        <w:t>base</w:t>
      </w:r>
      <w:r>
        <w:rPr>
          <w:spacing w:val="-3"/>
          <w:sz w:val="22"/>
        </w:rPr>
        <w:t xml:space="preserve"> </w:t>
      </w:r>
      <w:r>
        <w:rPr>
          <w:sz w:val="22"/>
        </w:rPr>
        <w:t>de</w:t>
      </w:r>
      <w:r>
        <w:rPr>
          <w:spacing w:val="-3"/>
          <w:sz w:val="22"/>
        </w:rPr>
        <w:t xml:space="preserve"> </w:t>
      </w:r>
      <w:r>
        <w:rPr>
          <w:sz w:val="22"/>
        </w:rPr>
        <w:t>datos</w:t>
      </w:r>
    </w:p>
    <w:p w14:paraId="70518883" w14:textId="2536E862" w:rsidR="008C1396" w:rsidRDefault="008C1396" w:rsidP="008C1396">
      <w:pPr>
        <w:ind w:firstLine="0"/>
      </w:pPr>
    </w:p>
    <w:p w14:paraId="33BA900B" w14:textId="6226239D" w:rsidR="0069066A" w:rsidRDefault="008C1396" w:rsidP="0069066A">
      <w:r w:rsidRPr="008C1396">
        <w:drawing>
          <wp:inline distT="0" distB="0" distL="0" distR="0" wp14:anchorId="6C31244F" wp14:editId="7AC02F92">
            <wp:extent cx="5731510" cy="1002665"/>
            <wp:effectExtent l="0" t="0" r="2540" b="6985"/>
            <wp:docPr id="1108537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08875" name=""/>
                    <pic:cNvPicPr/>
                  </pic:nvPicPr>
                  <pic:blipFill>
                    <a:blip r:embed="rId88"/>
                    <a:stretch>
                      <a:fillRect/>
                    </a:stretch>
                  </pic:blipFill>
                  <pic:spPr>
                    <a:xfrm>
                      <a:off x="0" y="0"/>
                      <a:ext cx="5731510" cy="1002665"/>
                    </a:xfrm>
                    <a:prstGeom prst="rect">
                      <a:avLst/>
                    </a:prstGeom>
                  </pic:spPr>
                </pic:pic>
              </a:graphicData>
            </a:graphic>
          </wp:inline>
        </w:drawing>
      </w:r>
    </w:p>
    <w:p w14:paraId="1734B6BD" w14:textId="77777777" w:rsidR="0069066A" w:rsidRDefault="0069066A" w:rsidP="0069066A"/>
    <w:p w14:paraId="736E3AA3" w14:textId="77777777" w:rsidR="00AF16C2" w:rsidRDefault="00AF16C2" w:rsidP="00AF16C2">
      <w:pPr>
        <w:pStyle w:val="Prrafodelista"/>
        <w:widowControl w:val="0"/>
        <w:numPr>
          <w:ilvl w:val="0"/>
          <w:numId w:val="5"/>
        </w:numPr>
        <w:tabs>
          <w:tab w:val="left" w:pos="821"/>
        </w:tabs>
        <w:autoSpaceDE w:val="0"/>
        <w:autoSpaceDN w:val="0"/>
        <w:spacing w:before="30" w:after="15"/>
        <w:contextualSpacing w:val="0"/>
      </w:pPr>
      <w:r>
        <w:rPr>
          <w:sz w:val="22"/>
        </w:rPr>
        <w:t>Luego</w:t>
      </w:r>
      <w:r>
        <w:rPr>
          <w:spacing w:val="-3"/>
          <w:sz w:val="22"/>
        </w:rPr>
        <w:t xml:space="preserve"> </w:t>
      </w:r>
      <w:r>
        <w:rPr>
          <w:sz w:val="22"/>
        </w:rPr>
        <w:t>vamos</w:t>
      </w:r>
      <w:r>
        <w:rPr>
          <w:spacing w:val="-4"/>
          <w:sz w:val="22"/>
        </w:rPr>
        <w:t xml:space="preserve"> </w:t>
      </w:r>
      <w:r>
        <w:rPr>
          <w:sz w:val="22"/>
        </w:rPr>
        <w:t>a</w:t>
      </w:r>
      <w:r>
        <w:rPr>
          <w:spacing w:val="-2"/>
          <w:sz w:val="22"/>
        </w:rPr>
        <w:t xml:space="preserve"> </w:t>
      </w:r>
      <w:r>
        <w:rPr>
          <w:sz w:val="22"/>
        </w:rPr>
        <w:t>la</w:t>
      </w:r>
      <w:r>
        <w:rPr>
          <w:spacing w:val="-3"/>
          <w:sz w:val="22"/>
        </w:rPr>
        <w:t xml:space="preserve"> </w:t>
      </w:r>
      <w:r>
        <w:rPr>
          <w:sz w:val="22"/>
        </w:rPr>
        <w:t>ruta</w:t>
      </w:r>
      <w:r>
        <w:rPr>
          <w:spacing w:val="-3"/>
          <w:sz w:val="22"/>
        </w:rPr>
        <w:t xml:space="preserve"> </w:t>
      </w:r>
      <w:r>
        <w:rPr>
          <w:sz w:val="22"/>
        </w:rPr>
        <w:t>en</w:t>
      </w:r>
      <w:r>
        <w:rPr>
          <w:spacing w:val="-1"/>
          <w:sz w:val="22"/>
        </w:rPr>
        <w:t xml:space="preserve"> </w:t>
      </w:r>
      <w:r>
        <w:rPr>
          <w:sz w:val="22"/>
        </w:rPr>
        <w:t>nuestro</w:t>
      </w:r>
      <w:r>
        <w:rPr>
          <w:spacing w:val="-3"/>
          <w:sz w:val="22"/>
        </w:rPr>
        <w:t xml:space="preserve"> </w:t>
      </w:r>
      <w:r>
        <w:rPr>
          <w:sz w:val="22"/>
        </w:rPr>
        <w:t>navegador</w:t>
      </w:r>
    </w:p>
    <w:p w14:paraId="111986DB" w14:textId="2D86C9AC" w:rsidR="0069066A" w:rsidRDefault="00AF16C2" w:rsidP="0069066A">
      <w:r w:rsidRPr="00AF16C2">
        <w:drawing>
          <wp:inline distT="0" distB="0" distL="0" distR="0" wp14:anchorId="26F384F5" wp14:editId="67406AB1">
            <wp:extent cx="3410426" cy="323895"/>
            <wp:effectExtent l="0" t="0" r="0" b="0"/>
            <wp:docPr id="908003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03465" name=""/>
                    <pic:cNvPicPr/>
                  </pic:nvPicPr>
                  <pic:blipFill>
                    <a:blip r:embed="rId89"/>
                    <a:stretch>
                      <a:fillRect/>
                    </a:stretch>
                  </pic:blipFill>
                  <pic:spPr>
                    <a:xfrm>
                      <a:off x="0" y="0"/>
                      <a:ext cx="3410426" cy="323895"/>
                    </a:xfrm>
                    <a:prstGeom prst="rect">
                      <a:avLst/>
                    </a:prstGeom>
                  </pic:spPr>
                </pic:pic>
              </a:graphicData>
            </a:graphic>
          </wp:inline>
        </w:drawing>
      </w:r>
    </w:p>
    <w:p w14:paraId="1B5741DF" w14:textId="77777777" w:rsidR="0069066A" w:rsidRDefault="0069066A" w:rsidP="0069066A"/>
    <w:p w14:paraId="7D86D855" w14:textId="739972EB" w:rsidR="0069066A" w:rsidRDefault="00AF16C2" w:rsidP="00AF16C2">
      <w:pPr>
        <w:pStyle w:val="Prrafodelista"/>
        <w:numPr>
          <w:ilvl w:val="0"/>
          <w:numId w:val="5"/>
        </w:numPr>
      </w:pPr>
      <w:r>
        <w:t>Creamos una licencia</w:t>
      </w:r>
    </w:p>
    <w:p w14:paraId="39262A4B" w14:textId="77777777" w:rsidR="0069066A" w:rsidRDefault="0069066A" w:rsidP="0069066A"/>
    <w:p w14:paraId="08314B01" w14:textId="2B5FFC4E" w:rsidR="0069066A" w:rsidRDefault="00AF16C2" w:rsidP="0069066A">
      <w:r w:rsidRPr="00AF16C2">
        <w:drawing>
          <wp:inline distT="0" distB="0" distL="0" distR="0" wp14:anchorId="1C5F102F" wp14:editId="0DBE36EB">
            <wp:extent cx="5731510" cy="1189990"/>
            <wp:effectExtent l="0" t="0" r="2540" b="0"/>
            <wp:docPr id="1269481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81836" name=""/>
                    <pic:cNvPicPr/>
                  </pic:nvPicPr>
                  <pic:blipFill>
                    <a:blip r:embed="rId90"/>
                    <a:stretch>
                      <a:fillRect/>
                    </a:stretch>
                  </pic:blipFill>
                  <pic:spPr>
                    <a:xfrm>
                      <a:off x="0" y="0"/>
                      <a:ext cx="5731510" cy="1189990"/>
                    </a:xfrm>
                    <a:prstGeom prst="rect">
                      <a:avLst/>
                    </a:prstGeom>
                  </pic:spPr>
                </pic:pic>
              </a:graphicData>
            </a:graphic>
          </wp:inline>
        </w:drawing>
      </w:r>
    </w:p>
    <w:p w14:paraId="66170AFA" w14:textId="77777777" w:rsidR="0069066A" w:rsidRDefault="0069066A" w:rsidP="0069066A"/>
    <w:p w14:paraId="713FD9EB" w14:textId="77777777" w:rsidR="00AF16C2" w:rsidRPr="00AF16C2" w:rsidRDefault="00AF16C2" w:rsidP="00AF16C2">
      <w:pPr>
        <w:pStyle w:val="Prrafodelista"/>
        <w:widowControl w:val="0"/>
        <w:numPr>
          <w:ilvl w:val="0"/>
          <w:numId w:val="5"/>
        </w:numPr>
        <w:tabs>
          <w:tab w:val="left" w:pos="821"/>
        </w:tabs>
        <w:autoSpaceDE w:val="0"/>
        <w:autoSpaceDN w:val="0"/>
        <w:spacing w:after="19"/>
        <w:contextualSpacing w:val="0"/>
      </w:pPr>
      <w:r>
        <w:rPr>
          <w:sz w:val="22"/>
        </w:rPr>
        <w:t>Verificamos</w:t>
      </w:r>
      <w:r>
        <w:rPr>
          <w:spacing w:val="-4"/>
          <w:sz w:val="22"/>
        </w:rPr>
        <w:t xml:space="preserve"> </w:t>
      </w:r>
      <w:r>
        <w:rPr>
          <w:sz w:val="22"/>
        </w:rPr>
        <w:t>que</w:t>
      </w:r>
      <w:r>
        <w:rPr>
          <w:spacing w:val="-1"/>
          <w:sz w:val="22"/>
        </w:rPr>
        <w:t xml:space="preserve"> </w:t>
      </w:r>
      <w:r>
        <w:rPr>
          <w:sz w:val="22"/>
        </w:rPr>
        <w:t>se</w:t>
      </w:r>
      <w:r>
        <w:rPr>
          <w:spacing w:val="-2"/>
          <w:sz w:val="22"/>
        </w:rPr>
        <w:t xml:space="preserve"> </w:t>
      </w:r>
      <w:r>
        <w:rPr>
          <w:sz w:val="22"/>
        </w:rPr>
        <w:t>haya</w:t>
      </w:r>
      <w:r>
        <w:rPr>
          <w:spacing w:val="-1"/>
          <w:sz w:val="22"/>
        </w:rPr>
        <w:t xml:space="preserve"> </w:t>
      </w:r>
      <w:r>
        <w:rPr>
          <w:sz w:val="22"/>
        </w:rPr>
        <w:t>creado</w:t>
      </w:r>
      <w:r>
        <w:rPr>
          <w:spacing w:val="-3"/>
          <w:sz w:val="22"/>
        </w:rPr>
        <w:t xml:space="preserve"> </w:t>
      </w:r>
      <w:r>
        <w:rPr>
          <w:sz w:val="22"/>
        </w:rPr>
        <w:t>la</w:t>
      </w:r>
      <w:r>
        <w:rPr>
          <w:spacing w:val="-2"/>
          <w:sz w:val="22"/>
        </w:rPr>
        <w:t xml:space="preserve"> </w:t>
      </w:r>
      <w:r>
        <w:rPr>
          <w:sz w:val="22"/>
        </w:rPr>
        <w:t>imagen</w:t>
      </w:r>
      <w:r>
        <w:rPr>
          <w:spacing w:val="-2"/>
          <w:sz w:val="22"/>
        </w:rPr>
        <w:t xml:space="preserve"> </w:t>
      </w:r>
      <w:r>
        <w:rPr>
          <w:sz w:val="22"/>
        </w:rPr>
        <w:t>en</w:t>
      </w:r>
      <w:r>
        <w:rPr>
          <w:spacing w:val="-2"/>
          <w:sz w:val="22"/>
        </w:rPr>
        <w:t xml:space="preserve"> </w:t>
      </w:r>
      <w:r>
        <w:rPr>
          <w:sz w:val="22"/>
        </w:rPr>
        <w:t>nuestra</w:t>
      </w:r>
      <w:r>
        <w:rPr>
          <w:spacing w:val="-2"/>
          <w:sz w:val="22"/>
        </w:rPr>
        <w:t xml:space="preserve"> </w:t>
      </w:r>
      <w:r>
        <w:rPr>
          <w:sz w:val="22"/>
        </w:rPr>
        <w:t>carpeta</w:t>
      </w:r>
    </w:p>
    <w:p w14:paraId="3651564D" w14:textId="3132B899" w:rsidR="00AF16C2" w:rsidRDefault="00AF16C2" w:rsidP="00AF16C2">
      <w:pPr>
        <w:widowControl w:val="0"/>
        <w:tabs>
          <w:tab w:val="left" w:pos="821"/>
        </w:tabs>
        <w:autoSpaceDE w:val="0"/>
        <w:autoSpaceDN w:val="0"/>
        <w:spacing w:after="19"/>
      </w:pPr>
      <w:r w:rsidRPr="00AF16C2">
        <w:drawing>
          <wp:inline distT="0" distB="0" distL="0" distR="0" wp14:anchorId="01E0A019" wp14:editId="0B74F47E">
            <wp:extent cx="5731510" cy="772160"/>
            <wp:effectExtent l="0" t="0" r="2540" b="8890"/>
            <wp:docPr id="1045674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4497" name=""/>
                    <pic:cNvPicPr/>
                  </pic:nvPicPr>
                  <pic:blipFill>
                    <a:blip r:embed="rId91"/>
                    <a:stretch>
                      <a:fillRect/>
                    </a:stretch>
                  </pic:blipFill>
                  <pic:spPr>
                    <a:xfrm>
                      <a:off x="0" y="0"/>
                      <a:ext cx="5731510" cy="772160"/>
                    </a:xfrm>
                    <a:prstGeom prst="rect">
                      <a:avLst/>
                    </a:prstGeom>
                  </pic:spPr>
                </pic:pic>
              </a:graphicData>
            </a:graphic>
          </wp:inline>
        </w:drawing>
      </w:r>
    </w:p>
    <w:p w14:paraId="5490C801" w14:textId="64E9F0C3" w:rsidR="00AF16C2" w:rsidRDefault="00AF16C2" w:rsidP="00AF16C2">
      <w:pPr>
        <w:widowControl w:val="0"/>
        <w:tabs>
          <w:tab w:val="left" w:pos="821"/>
        </w:tabs>
        <w:autoSpaceDE w:val="0"/>
        <w:autoSpaceDN w:val="0"/>
        <w:spacing w:after="19"/>
      </w:pPr>
      <w:r>
        <w:t>Y</w:t>
      </w:r>
      <w:r>
        <w:rPr>
          <w:spacing w:val="-5"/>
        </w:rPr>
        <w:t xml:space="preserve"> </w:t>
      </w:r>
      <w:r>
        <w:t>también</w:t>
      </w:r>
      <w:r>
        <w:rPr>
          <w:spacing w:val="-2"/>
        </w:rPr>
        <w:t xml:space="preserve"> </w:t>
      </w:r>
      <w:r>
        <w:t>en</w:t>
      </w:r>
      <w:r>
        <w:rPr>
          <w:spacing w:val="-3"/>
        </w:rPr>
        <w:t xml:space="preserve"> </w:t>
      </w:r>
      <w:r>
        <w:t>nuestra</w:t>
      </w:r>
      <w:r>
        <w:rPr>
          <w:spacing w:val="-3"/>
        </w:rPr>
        <w:t xml:space="preserve"> </w:t>
      </w:r>
      <w:r>
        <w:t>base</w:t>
      </w:r>
      <w:r>
        <w:rPr>
          <w:spacing w:val="-2"/>
        </w:rPr>
        <w:t xml:space="preserve"> </w:t>
      </w:r>
      <w:r>
        <w:t>de</w:t>
      </w:r>
      <w:r>
        <w:rPr>
          <w:spacing w:val="-3"/>
        </w:rPr>
        <w:t xml:space="preserve"> </w:t>
      </w:r>
      <w:r>
        <w:t>datos</w:t>
      </w:r>
      <w:r>
        <w:rPr>
          <w:spacing w:val="-3"/>
        </w:rPr>
        <w:t xml:space="preserve"> </w:t>
      </w:r>
      <w:r>
        <w:t>se</w:t>
      </w:r>
      <w:r>
        <w:rPr>
          <w:spacing w:val="-2"/>
        </w:rPr>
        <w:t xml:space="preserve"> </w:t>
      </w:r>
      <w:r>
        <w:t>hayan</w:t>
      </w:r>
      <w:r>
        <w:rPr>
          <w:spacing w:val="-3"/>
        </w:rPr>
        <w:t xml:space="preserve"> </w:t>
      </w:r>
      <w:r>
        <w:t>insertado</w:t>
      </w:r>
      <w:r>
        <w:rPr>
          <w:spacing w:val="-3"/>
        </w:rPr>
        <w:t xml:space="preserve"> </w:t>
      </w:r>
      <w:r>
        <w:t>los</w:t>
      </w:r>
      <w:r>
        <w:rPr>
          <w:spacing w:val="-4"/>
        </w:rPr>
        <w:t xml:space="preserve"> </w:t>
      </w:r>
      <w:r>
        <w:t>datos</w:t>
      </w:r>
    </w:p>
    <w:p w14:paraId="03A0A6D7" w14:textId="0029B9BA" w:rsidR="00AF16C2" w:rsidRDefault="00AF16C2" w:rsidP="00AF16C2">
      <w:pPr>
        <w:widowControl w:val="0"/>
        <w:tabs>
          <w:tab w:val="left" w:pos="821"/>
        </w:tabs>
        <w:autoSpaceDE w:val="0"/>
        <w:autoSpaceDN w:val="0"/>
        <w:spacing w:after="19"/>
      </w:pPr>
      <w:r w:rsidRPr="00AF16C2">
        <w:drawing>
          <wp:inline distT="0" distB="0" distL="0" distR="0" wp14:anchorId="5BC6C6EC" wp14:editId="0A8F44A1">
            <wp:extent cx="5731510" cy="1114425"/>
            <wp:effectExtent l="0" t="0" r="2540" b="9525"/>
            <wp:docPr id="3384566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56663" name=""/>
                    <pic:cNvPicPr/>
                  </pic:nvPicPr>
                  <pic:blipFill>
                    <a:blip r:embed="rId92"/>
                    <a:stretch>
                      <a:fillRect/>
                    </a:stretch>
                  </pic:blipFill>
                  <pic:spPr>
                    <a:xfrm>
                      <a:off x="0" y="0"/>
                      <a:ext cx="5731510" cy="1114425"/>
                    </a:xfrm>
                    <a:prstGeom prst="rect">
                      <a:avLst/>
                    </a:prstGeom>
                  </pic:spPr>
                </pic:pic>
              </a:graphicData>
            </a:graphic>
          </wp:inline>
        </w:drawing>
      </w:r>
    </w:p>
    <w:p w14:paraId="1F0310DC" w14:textId="77777777" w:rsidR="00AF16C2" w:rsidRPr="00AF16C2" w:rsidRDefault="00AF16C2" w:rsidP="00AF16C2">
      <w:pPr>
        <w:pStyle w:val="Prrafodelista"/>
        <w:widowControl w:val="0"/>
        <w:numPr>
          <w:ilvl w:val="0"/>
          <w:numId w:val="5"/>
        </w:numPr>
        <w:tabs>
          <w:tab w:val="left" w:pos="821"/>
        </w:tabs>
        <w:autoSpaceDE w:val="0"/>
        <w:autoSpaceDN w:val="0"/>
        <w:spacing w:before="141" w:line="259" w:lineRule="auto"/>
        <w:ind w:right="627"/>
        <w:contextualSpacing w:val="0"/>
      </w:pPr>
      <w:r>
        <w:rPr>
          <w:sz w:val="22"/>
        </w:rPr>
        <w:lastRenderedPageBreak/>
        <w:t>Ahora</w:t>
      </w:r>
      <w:r>
        <w:rPr>
          <w:spacing w:val="-3"/>
          <w:sz w:val="22"/>
        </w:rPr>
        <w:t xml:space="preserve"> </w:t>
      </w:r>
      <w:r>
        <w:rPr>
          <w:sz w:val="22"/>
        </w:rPr>
        <w:t>que</w:t>
      </w:r>
      <w:r>
        <w:rPr>
          <w:spacing w:val="-2"/>
          <w:sz w:val="22"/>
        </w:rPr>
        <w:t xml:space="preserve"> </w:t>
      </w:r>
      <w:r>
        <w:rPr>
          <w:sz w:val="22"/>
        </w:rPr>
        <w:t>hemos</w:t>
      </w:r>
      <w:r>
        <w:rPr>
          <w:spacing w:val="-4"/>
          <w:sz w:val="22"/>
        </w:rPr>
        <w:t xml:space="preserve"> </w:t>
      </w:r>
      <w:r>
        <w:rPr>
          <w:sz w:val="22"/>
        </w:rPr>
        <w:t>rectificado</w:t>
      </w:r>
      <w:r>
        <w:rPr>
          <w:spacing w:val="-3"/>
          <w:sz w:val="22"/>
        </w:rPr>
        <w:t xml:space="preserve"> </w:t>
      </w:r>
      <w:r>
        <w:rPr>
          <w:sz w:val="22"/>
        </w:rPr>
        <w:t>que</w:t>
      </w:r>
      <w:r>
        <w:rPr>
          <w:spacing w:val="-2"/>
          <w:sz w:val="22"/>
        </w:rPr>
        <w:t xml:space="preserve"> </w:t>
      </w:r>
      <w:r>
        <w:rPr>
          <w:sz w:val="22"/>
        </w:rPr>
        <w:t>se</w:t>
      </w:r>
      <w:r>
        <w:rPr>
          <w:spacing w:val="-2"/>
          <w:sz w:val="22"/>
        </w:rPr>
        <w:t xml:space="preserve"> </w:t>
      </w:r>
      <w:r>
        <w:rPr>
          <w:sz w:val="22"/>
        </w:rPr>
        <w:t>crearon</w:t>
      </w:r>
      <w:r>
        <w:rPr>
          <w:spacing w:val="-3"/>
          <w:sz w:val="22"/>
        </w:rPr>
        <w:t xml:space="preserve"> </w:t>
      </w:r>
      <w:r>
        <w:rPr>
          <w:sz w:val="22"/>
        </w:rPr>
        <w:t>los</w:t>
      </w:r>
      <w:r>
        <w:rPr>
          <w:spacing w:val="-4"/>
          <w:sz w:val="22"/>
        </w:rPr>
        <w:t xml:space="preserve"> </w:t>
      </w:r>
      <w:r>
        <w:rPr>
          <w:sz w:val="22"/>
        </w:rPr>
        <w:t>datos</w:t>
      </w:r>
      <w:r>
        <w:rPr>
          <w:spacing w:val="-3"/>
          <w:sz w:val="22"/>
        </w:rPr>
        <w:t xml:space="preserve"> </w:t>
      </w:r>
      <w:r>
        <w:rPr>
          <w:sz w:val="22"/>
        </w:rPr>
        <w:t>y</w:t>
      </w:r>
      <w:r>
        <w:rPr>
          <w:spacing w:val="-2"/>
          <w:sz w:val="22"/>
        </w:rPr>
        <w:t xml:space="preserve"> </w:t>
      </w:r>
      <w:r>
        <w:rPr>
          <w:sz w:val="22"/>
        </w:rPr>
        <w:t>la</w:t>
      </w:r>
      <w:r>
        <w:rPr>
          <w:spacing w:val="-3"/>
          <w:sz w:val="22"/>
        </w:rPr>
        <w:t xml:space="preserve"> </w:t>
      </w:r>
      <w:r>
        <w:rPr>
          <w:sz w:val="22"/>
        </w:rPr>
        <w:t>imagen</w:t>
      </w:r>
      <w:r>
        <w:rPr>
          <w:spacing w:val="-2"/>
          <w:sz w:val="22"/>
        </w:rPr>
        <w:t xml:space="preserve"> </w:t>
      </w:r>
      <w:r>
        <w:rPr>
          <w:sz w:val="22"/>
        </w:rPr>
        <w:t>procederemos</w:t>
      </w:r>
      <w:r>
        <w:rPr>
          <w:spacing w:val="-4"/>
          <w:sz w:val="22"/>
        </w:rPr>
        <w:t xml:space="preserve"> </w:t>
      </w:r>
      <w:r>
        <w:rPr>
          <w:sz w:val="22"/>
        </w:rPr>
        <w:t>a</w:t>
      </w:r>
      <w:r>
        <w:rPr>
          <w:spacing w:val="-3"/>
          <w:sz w:val="22"/>
        </w:rPr>
        <w:t xml:space="preserve"> </w:t>
      </w:r>
      <w:r>
        <w:rPr>
          <w:sz w:val="22"/>
        </w:rPr>
        <w:t>mostrar</w:t>
      </w:r>
      <w:r>
        <w:rPr>
          <w:spacing w:val="-47"/>
          <w:sz w:val="22"/>
        </w:rPr>
        <w:t xml:space="preserve"> </w:t>
      </w:r>
      <w:r>
        <w:rPr>
          <w:sz w:val="22"/>
        </w:rPr>
        <w:t>estos, crearemos una tabla en html y le haremos un for each para que recorra todos los</w:t>
      </w:r>
      <w:r>
        <w:rPr>
          <w:spacing w:val="1"/>
          <w:sz w:val="22"/>
        </w:rPr>
        <w:t xml:space="preserve"> </w:t>
      </w:r>
      <w:r>
        <w:rPr>
          <w:sz w:val="22"/>
        </w:rPr>
        <w:t>datos</w:t>
      </w:r>
      <w:r>
        <w:rPr>
          <w:spacing w:val="-3"/>
          <w:sz w:val="22"/>
        </w:rPr>
        <w:t xml:space="preserve"> </w:t>
      </w:r>
      <w:r>
        <w:rPr>
          <w:sz w:val="22"/>
        </w:rPr>
        <w:t>de</w:t>
      </w:r>
      <w:r>
        <w:rPr>
          <w:spacing w:val="-1"/>
          <w:sz w:val="22"/>
        </w:rPr>
        <w:t xml:space="preserve"> </w:t>
      </w:r>
      <w:r>
        <w:rPr>
          <w:sz w:val="22"/>
        </w:rPr>
        <w:t>la consulta</w:t>
      </w:r>
    </w:p>
    <w:p w14:paraId="4C0EE4C8" w14:textId="21B406F6" w:rsidR="00AF16C2" w:rsidRDefault="00AF16C2" w:rsidP="00AF16C2">
      <w:pPr>
        <w:widowControl w:val="0"/>
        <w:tabs>
          <w:tab w:val="left" w:pos="821"/>
        </w:tabs>
        <w:autoSpaceDE w:val="0"/>
        <w:autoSpaceDN w:val="0"/>
        <w:spacing w:before="141" w:line="259" w:lineRule="auto"/>
        <w:ind w:right="627"/>
      </w:pPr>
      <w:r w:rsidRPr="00AF16C2">
        <w:drawing>
          <wp:inline distT="0" distB="0" distL="0" distR="0" wp14:anchorId="127BC477" wp14:editId="79431DB7">
            <wp:extent cx="5731510" cy="3814445"/>
            <wp:effectExtent l="0" t="0" r="2540" b="0"/>
            <wp:docPr id="1794977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977593" name=""/>
                    <pic:cNvPicPr/>
                  </pic:nvPicPr>
                  <pic:blipFill>
                    <a:blip r:embed="rId93"/>
                    <a:stretch>
                      <a:fillRect/>
                    </a:stretch>
                  </pic:blipFill>
                  <pic:spPr>
                    <a:xfrm>
                      <a:off x="0" y="0"/>
                      <a:ext cx="5731510" cy="3814445"/>
                    </a:xfrm>
                    <a:prstGeom prst="rect">
                      <a:avLst/>
                    </a:prstGeom>
                  </pic:spPr>
                </pic:pic>
              </a:graphicData>
            </a:graphic>
          </wp:inline>
        </w:drawing>
      </w:r>
    </w:p>
    <w:p w14:paraId="1D0CF9B4" w14:textId="0F016AD3" w:rsidR="0069066A" w:rsidRDefault="00AF16C2" w:rsidP="00AF16C2">
      <w:pPr>
        <w:pStyle w:val="Prrafodelista"/>
        <w:numPr>
          <w:ilvl w:val="0"/>
          <w:numId w:val="5"/>
        </w:numPr>
      </w:pPr>
      <w:r>
        <w:t>Este es el resultado</w:t>
      </w:r>
    </w:p>
    <w:p w14:paraId="15D442EA" w14:textId="6F646409" w:rsidR="0069066A" w:rsidRDefault="00AF16C2" w:rsidP="0069066A">
      <w:r w:rsidRPr="00AF16C2">
        <w:drawing>
          <wp:inline distT="0" distB="0" distL="0" distR="0" wp14:anchorId="795E9305" wp14:editId="6321AE86">
            <wp:extent cx="5731510" cy="1967230"/>
            <wp:effectExtent l="0" t="0" r="2540" b="0"/>
            <wp:docPr id="1478685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85669" name=""/>
                    <pic:cNvPicPr/>
                  </pic:nvPicPr>
                  <pic:blipFill>
                    <a:blip r:embed="rId94"/>
                    <a:stretch>
                      <a:fillRect/>
                    </a:stretch>
                  </pic:blipFill>
                  <pic:spPr>
                    <a:xfrm>
                      <a:off x="0" y="0"/>
                      <a:ext cx="5731510" cy="1967230"/>
                    </a:xfrm>
                    <a:prstGeom prst="rect">
                      <a:avLst/>
                    </a:prstGeom>
                  </pic:spPr>
                </pic:pic>
              </a:graphicData>
            </a:graphic>
          </wp:inline>
        </w:drawing>
      </w:r>
    </w:p>
    <w:p w14:paraId="0B17BA4B" w14:textId="77777777" w:rsidR="0069066A" w:rsidRDefault="0069066A" w:rsidP="0069066A"/>
    <w:p w14:paraId="285273F6" w14:textId="77777777" w:rsidR="0069066A" w:rsidRDefault="0069066A" w:rsidP="0069066A"/>
    <w:p w14:paraId="7E377E5A" w14:textId="77777777" w:rsidR="0069066A" w:rsidRDefault="0069066A" w:rsidP="0069066A"/>
    <w:p w14:paraId="31F748AB" w14:textId="77777777" w:rsidR="0069066A" w:rsidRDefault="0069066A" w:rsidP="0069066A"/>
    <w:p w14:paraId="76AB9944" w14:textId="77777777" w:rsidR="0069066A" w:rsidRDefault="0069066A" w:rsidP="0069066A"/>
    <w:p w14:paraId="3023BB0B" w14:textId="77777777" w:rsidR="0069066A" w:rsidRDefault="0069066A" w:rsidP="0069066A"/>
    <w:p w14:paraId="65CB59DA" w14:textId="77777777" w:rsidR="0069066A" w:rsidRDefault="0069066A" w:rsidP="0069066A"/>
    <w:p w14:paraId="4542FDA0" w14:textId="77777777" w:rsidR="0069066A" w:rsidRDefault="0069066A" w:rsidP="0069066A"/>
    <w:p w14:paraId="3608BF83" w14:textId="77777777" w:rsidR="0069066A" w:rsidRDefault="0069066A" w:rsidP="0069066A"/>
    <w:p w14:paraId="08A7DD02" w14:textId="77777777" w:rsidR="0069066A" w:rsidRDefault="0069066A" w:rsidP="0069066A"/>
    <w:p w14:paraId="2AD65617" w14:textId="77777777" w:rsidR="0069066A" w:rsidRDefault="0069066A" w:rsidP="0069066A"/>
    <w:p w14:paraId="7BB18B51" w14:textId="77777777" w:rsidR="0069066A" w:rsidRDefault="0069066A" w:rsidP="0069066A"/>
    <w:p w14:paraId="653A8FE5" w14:textId="77777777" w:rsidR="0069066A" w:rsidRDefault="0069066A" w:rsidP="0069066A"/>
    <w:p w14:paraId="12AF2C92" w14:textId="77777777" w:rsidR="0069066A" w:rsidRDefault="0069066A" w:rsidP="0069066A"/>
    <w:p w14:paraId="654D917D" w14:textId="77777777" w:rsidR="0069066A" w:rsidRDefault="0069066A" w:rsidP="0069066A"/>
    <w:p w14:paraId="6BD347F1" w14:textId="77777777" w:rsidR="0069066A" w:rsidRDefault="0069066A" w:rsidP="0069066A"/>
    <w:p w14:paraId="237BD918" w14:textId="77777777" w:rsidR="0069066A" w:rsidRDefault="0069066A" w:rsidP="0069066A"/>
    <w:p w14:paraId="614440F6" w14:textId="77777777" w:rsidR="0069066A" w:rsidRDefault="0069066A" w:rsidP="0069066A"/>
    <w:p w14:paraId="127D1601" w14:textId="77777777" w:rsidR="0069066A" w:rsidRDefault="0069066A" w:rsidP="0069066A"/>
    <w:p w14:paraId="63C1E8C5" w14:textId="77777777" w:rsidR="0069066A" w:rsidRDefault="0069066A" w:rsidP="0069066A"/>
    <w:p w14:paraId="210BC78D" w14:textId="77777777" w:rsidR="0069066A" w:rsidRDefault="0069066A" w:rsidP="0069066A"/>
    <w:p w14:paraId="5BF33AF9" w14:textId="77777777" w:rsidR="0069066A" w:rsidRDefault="0069066A" w:rsidP="0069066A"/>
    <w:p w14:paraId="1D2A38A1" w14:textId="77777777" w:rsidR="0069066A" w:rsidRDefault="0069066A" w:rsidP="0069066A"/>
    <w:p w14:paraId="77CB279D" w14:textId="77777777" w:rsidR="0069066A" w:rsidRDefault="0069066A" w:rsidP="0069066A"/>
    <w:p w14:paraId="47BBBBE7" w14:textId="77777777" w:rsidR="0069066A" w:rsidRDefault="0069066A" w:rsidP="0069066A"/>
    <w:p w14:paraId="08246F27" w14:textId="77777777" w:rsidR="0069066A" w:rsidRDefault="0069066A" w:rsidP="0069066A"/>
    <w:p w14:paraId="78C8E3A9" w14:textId="77777777" w:rsidR="0069066A" w:rsidRDefault="0069066A" w:rsidP="0069066A"/>
    <w:p w14:paraId="4DD2C8F3" w14:textId="77777777" w:rsidR="0069066A" w:rsidRDefault="0069066A" w:rsidP="0069066A"/>
    <w:p w14:paraId="2A73E42D" w14:textId="77777777" w:rsidR="0069066A" w:rsidRDefault="0069066A" w:rsidP="0069066A"/>
    <w:p w14:paraId="3B055A48" w14:textId="77777777" w:rsidR="0069066A" w:rsidRDefault="0069066A" w:rsidP="0069066A"/>
    <w:p w14:paraId="57653E04" w14:textId="77777777" w:rsidR="0069066A" w:rsidRDefault="0069066A" w:rsidP="0069066A"/>
    <w:p w14:paraId="620912B1" w14:textId="77777777" w:rsidR="0069066A" w:rsidRDefault="0069066A" w:rsidP="0069066A"/>
    <w:p w14:paraId="111EF814" w14:textId="77777777" w:rsidR="0069066A" w:rsidRDefault="0069066A" w:rsidP="0069066A"/>
    <w:p w14:paraId="6C1FE0B1" w14:textId="77777777" w:rsidR="0069066A" w:rsidRDefault="0069066A" w:rsidP="0069066A"/>
    <w:p w14:paraId="1DFBE6CE" w14:textId="77777777" w:rsidR="0069066A" w:rsidRDefault="0069066A" w:rsidP="0069066A"/>
    <w:p w14:paraId="63D23417" w14:textId="77777777" w:rsidR="0069066A" w:rsidRDefault="0069066A" w:rsidP="0069066A"/>
    <w:p w14:paraId="12254C98" w14:textId="77777777" w:rsidR="0069066A" w:rsidRDefault="0069066A" w:rsidP="0069066A"/>
    <w:p w14:paraId="3BF82ED2" w14:textId="77777777" w:rsidR="0069066A" w:rsidRDefault="0069066A" w:rsidP="0069066A"/>
    <w:p w14:paraId="3B2912B2" w14:textId="77777777" w:rsidR="0069066A" w:rsidRDefault="0069066A" w:rsidP="0069066A"/>
    <w:p w14:paraId="31BEF96D" w14:textId="77777777" w:rsidR="0069066A" w:rsidRDefault="0069066A" w:rsidP="0069066A"/>
    <w:p w14:paraId="06739E5F" w14:textId="77777777" w:rsidR="0069066A" w:rsidRDefault="0069066A" w:rsidP="0069066A"/>
    <w:p w14:paraId="1C8F58D6" w14:textId="77777777" w:rsidR="0069066A" w:rsidRDefault="0069066A" w:rsidP="0069066A"/>
    <w:p w14:paraId="424FD7AB" w14:textId="77777777" w:rsidR="0069066A" w:rsidRDefault="0069066A" w:rsidP="0069066A"/>
    <w:p w14:paraId="0C11915E" w14:textId="77777777" w:rsidR="0069066A" w:rsidRDefault="0069066A" w:rsidP="0069066A"/>
    <w:p w14:paraId="19027940" w14:textId="77777777" w:rsidR="0069066A" w:rsidRDefault="0069066A" w:rsidP="0069066A"/>
    <w:p w14:paraId="0EF24546" w14:textId="77777777" w:rsidR="0069066A" w:rsidRDefault="0069066A" w:rsidP="0069066A"/>
    <w:p w14:paraId="7F584AAB" w14:textId="77777777" w:rsidR="0069066A" w:rsidRDefault="0069066A" w:rsidP="0069066A"/>
    <w:p w14:paraId="793583D2" w14:textId="77777777" w:rsidR="0069066A" w:rsidRDefault="0069066A" w:rsidP="0069066A"/>
    <w:p w14:paraId="150EF951" w14:textId="77777777" w:rsidR="0069066A" w:rsidRDefault="0069066A" w:rsidP="0069066A"/>
    <w:p w14:paraId="7A7F4CCC" w14:textId="77777777" w:rsidR="0069066A" w:rsidRDefault="0069066A" w:rsidP="0069066A"/>
    <w:p w14:paraId="00B22D0B" w14:textId="77777777" w:rsidR="0069066A" w:rsidRDefault="0069066A" w:rsidP="0069066A"/>
    <w:p w14:paraId="4E76A715" w14:textId="77777777" w:rsidR="0069066A" w:rsidRDefault="0069066A" w:rsidP="0069066A"/>
    <w:p w14:paraId="38F4B14A" w14:textId="77777777" w:rsidR="0069066A" w:rsidRDefault="0069066A" w:rsidP="0069066A"/>
    <w:p w14:paraId="1E422EF7" w14:textId="77777777" w:rsidR="0069066A" w:rsidRDefault="0069066A" w:rsidP="0069066A"/>
    <w:p w14:paraId="6C106D5B" w14:textId="77777777" w:rsidR="0069066A" w:rsidRDefault="0069066A" w:rsidP="0069066A"/>
    <w:p w14:paraId="4D401BAB" w14:textId="77777777" w:rsidR="0069066A" w:rsidRDefault="0069066A" w:rsidP="0069066A"/>
    <w:p w14:paraId="2F724045" w14:textId="77777777" w:rsidR="0069066A" w:rsidRDefault="0069066A" w:rsidP="0069066A"/>
    <w:p w14:paraId="4D18660A" w14:textId="77777777" w:rsidR="0069066A" w:rsidRDefault="0069066A" w:rsidP="0069066A"/>
    <w:p w14:paraId="3C0F78B5" w14:textId="77777777" w:rsidR="0069066A" w:rsidRDefault="0069066A" w:rsidP="0069066A"/>
    <w:p w14:paraId="389680E2" w14:textId="77777777" w:rsidR="0069066A" w:rsidRDefault="0069066A" w:rsidP="0069066A"/>
    <w:p w14:paraId="00DB42BC" w14:textId="77777777" w:rsidR="0069066A" w:rsidRDefault="0069066A" w:rsidP="0069066A"/>
    <w:p w14:paraId="769BD799" w14:textId="77777777" w:rsidR="0069066A" w:rsidRDefault="0069066A" w:rsidP="0069066A"/>
    <w:p w14:paraId="53AAF65A" w14:textId="77777777" w:rsidR="0069066A" w:rsidRDefault="0069066A" w:rsidP="0069066A"/>
    <w:p w14:paraId="60B9C41E" w14:textId="77777777" w:rsidR="0069066A" w:rsidRDefault="0069066A" w:rsidP="0069066A"/>
    <w:p w14:paraId="51A5A28A" w14:textId="77777777" w:rsidR="0069066A" w:rsidRDefault="0069066A" w:rsidP="0069066A"/>
    <w:p w14:paraId="5A597AB2" w14:textId="77777777" w:rsidR="0069066A" w:rsidRDefault="0069066A" w:rsidP="0069066A"/>
    <w:p w14:paraId="35C4F474" w14:textId="77777777" w:rsidR="0069066A" w:rsidRDefault="0069066A" w:rsidP="0069066A"/>
    <w:p w14:paraId="5FE2CE4C" w14:textId="77777777" w:rsidR="0069066A" w:rsidRDefault="0069066A" w:rsidP="0069066A"/>
    <w:p w14:paraId="1B111061" w14:textId="77777777" w:rsidR="0069066A" w:rsidRDefault="0069066A" w:rsidP="0069066A"/>
    <w:p w14:paraId="78AE19C0" w14:textId="77777777" w:rsidR="0069066A" w:rsidRDefault="0069066A" w:rsidP="0069066A"/>
    <w:p w14:paraId="4A1EC3A6" w14:textId="77777777" w:rsidR="0069066A" w:rsidRDefault="0069066A" w:rsidP="0069066A"/>
    <w:p w14:paraId="19449C89" w14:textId="77777777" w:rsidR="0069066A" w:rsidRDefault="0069066A" w:rsidP="0069066A"/>
    <w:p w14:paraId="7835F674" w14:textId="77777777" w:rsidR="0069066A" w:rsidRDefault="0069066A" w:rsidP="0069066A"/>
    <w:p w14:paraId="493CB34E" w14:textId="77777777" w:rsidR="0069066A" w:rsidRDefault="0069066A" w:rsidP="0069066A"/>
    <w:p w14:paraId="38B79838" w14:textId="77777777" w:rsidR="0069066A" w:rsidRDefault="0069066A" w:rsidP="0069066A"/>
    <w:p w14:paraId="765770DC" w14:textId="77777777" w:rsidR="0069066A" w:rsidRDefault="0069066A" w:rsidP="0069066A"/>
    <w:p w14:paraId="1391A3EE" w14:textId="77777777" w:rsidR="0069066A" w:rsidRDefault="0069066A" w:rsidP="0069066A"/>
    <w:p w14:paraId="554AAC9D" w14:textId="77777777" w:rsidR="0069066A" w:rsidRDefault="0069066A" w:rsidP="0069066A"/>
    <w:p w14:paraId="2CCCE3FE" w14:textId="77777777" w:rsidR="0069066A" w:rsidRDefault="0069066A" w:rsidP="0069066A"/>
    <w:p w14:paraId="4B5362C3" w14:textId="77777777" w:rsidR="0069066A" w:rsidRDefault="0069066A" w:rsidP="0069066A"/>
    <w:p w14:paraId="5900A45C" w14:textId="77777777" w:rsidR="0069066A" w:rsidRDefault="0069066A" w:rsidP="0069066A"/>
    <w:p w14:paraId="08AE4F3E" w14:textId="77777777" w:rsidR="0069066A" w:rsidRDefault="0069066A" w:rsidP="0069066A"/>
    <w:p w14:paraId="2222ADA1" w14:textId="77777777" w:rsidR="0069066A" w:rsidRDefault="0069066A" w:rsidP="0069066A"/>
    <w:p w14:paraId="276BC47E" w14:textId="77777777" w:rsidR="0069066A" w:rsidRDefault="0069066A" w:rsidP="0069066A"/>
    <w:p w14:paraId="6C5DE8CB" w14:textId="77777777" w:rsidR="0069066A" w:rsidRDefault="0069066A" w:rsidP="0069066A"/>
    <w:p w14:paraId="69B89779" w14:textId="77777777" w:rsidR="0069066A" w:rsidRDefault="0069066A" w:rsidP="0069066A"/>
    <w:p w14:paraId="6997F42A" w14:textId="77777777" w:rsidR="0069066A" w:rsidRDefault="0069066A" w:rsidP="0069066A"/>
    <w:p w14:paraId="057EEF17" w14:textId="77777777" w:rsidR="0069066A" w:rsidRDefault="0069066A" w:rsidP="0069066A"/>
    <w:p w14:paraId="71A6F42F" w14:textId="77777777" w:rsidR="0069066A" w:rsidRDefault="0069066A" w:rsidP="0069066A"/>
    <w:p w14:paraId="2CF29D12" w14:textId="77777777" w:rsidR="0069066A" w:rsidRDefault="0069066A" w:rsidP="0069066A"/>
    <w:p w14:paraId="728087E3" w14:textId="77777777" w:rsidR="0069066A" w:rsidRDefault="0069066A" w:rsidP="0069066A"/>
    <w:p w14:paraId="47EA1330" w14:textId="77777777" w:rsidR="0069066A" w:rsidRDefault="0069066A" w:rsidP="0069066A"/>
    <w:p w14:paraId="79EEFEDC" w14:textId="77777777" w:rsidR="0069066A" w:rsidRDefault="0069066A" w:rsidP="0069066A"/>
    <w:p w14:paraId="60B449BD" w14:textId="77777777" w:rsidR="0069066A" w:rsidRDefault="0069066A" w:rsidP="0069066A"/>
    <w:p w14:paraId="7F7DAF66" w14:textId="77777777" w:rsidR="0069066A" w:rsidRDefault="0069066A" w:rsidP="0069066A"/>
    <w:p w14:paraId="13BED0CC" w14:textId="77777777" w:rsidR="0069066A" w:rsidRDefault="0069066A" w:rsidP="0069066A"/>
    <w:p w14:paraId="1A5CD596" w14:textId="77777777" w:rsidR="0069066A" w:rsidRDefault="0069066A" w:rsidP="0069066A"/>
    <w:p w14:paraId="767AAD29" w14:textId="77777777" w:rsidR="0069066A" w:rsidRDefault="0069066A" w:rsidP="0069066A"/>
    <w:p w14:paraId="5B51FDA5" w14:textId="77777777" w:rsidR="0069066A" w:rsidRDefault="0069066A" w:rsidP="0069066A"/>
    <w:p w14:paraId="737C979A" w14:textId="77777777" w:rsidR="0069066A" w:rsidRDefault="0069066A" w:rsidP="0069066A"/>
    <w:p w14:paraId="0DD0E808" w14:textId="77777777" w:rsidR="0069066A" w:rsidRDefault="0069066A" w:rsidP="0069066A"/>
    <w:p w14:paraId="226242C4" w14:textId="77777777" w:rsidR="0069066A" w:rsidRDefault="0069066A" w:rsidP="0069066A"/>
    <w:p w14:paraId="2EA81419" w14:textId="77777777" w:rsidR="0069066A" w:rsidRDefault="0069066A" w:rsidP="0069066A"/>
    <w:p w14:paraId="0117D415" w14:textId="77777777" w:rsidR="0069066A" w:rsidRDefault="0069066A" w:rsidP="0069066A"/>
    <w:p w14:paraId="0A2FEAAC" w14:textId="77777777" w:rsidR="0069066A" w:rsidRDefault="0069066A" w:rsidP="0069066A"/>
    <w:p w14:paraId="6B4A6F12" w14:textId="77777777" w:rsidR="0069066A" w:rsidRDefault="0069066A" w:rsidP="0069066A"/>
    <w:p w14:paraId="2193FFC9" w14:textId="77777777" w:rsidR="0069066A" w:rsidRDefault="0069066A" w:rsidP="0069066A"/>
    <w:p w14:paraId="45C89604" w14:textId="77777777" w:rsidR="0069066A" w:rsidRDefault="0069066A" w:rsidP="0069066A"/>
    <w:p w14:paraId="3B2FE2AF" w14:textId="77777777" w:rsidR="0069066A" w:rsidRDefault="0069066A" w:rsidP="0069066A"/>
    <w:p w14:paraId="37181523" w14:textId="77777777" w:rsidR="0069066A" w:rsidRDefault="0069066A" w:rsidP="0069066A"/>
    <w:p w14:paraId="31EFB715" w14:textId="77777777" w:rsidR="0069066A" w:rsidRDefault="0069066A" w:rsidP="0069066A"/>
    <w:p w14:paraId="544F7286" w14:textId="77777777" w:rsidR="0069066A" w:rsidRDefault="0069066A" w:rsidP="0069066A"/>
    <w:p w14:paraId="06E96CFA" w14:textId="77777777" w:rsidR="0069066A" w:rsidRDefault="0069066A" w:rsidP="0069066A"/>
    <w:p w14:paraId="440674AF" w14:textId="77777777" w:rsidR="0069066A" w:rsidRDefault="0069066A" w:rsidP="0069066A"/>
    <w:p w14:paraId="46B72A73" w14:textId="77777777" w:rsidR="0069066A" w:rsidRDefault="0069066A" w:rsidP="0069066A"/>
    <w:p w14:paraId="7BE4658D" w14:textId="77777777" w:rsidR="0069066A" w:rsidRDefault="0069066A" w:rsidP="0069066A"/>
    <w:p w14:paraId="0418C205" w14:textId="77777777" w:rsidR="0069066A" w:rsidRDefault="0069066A" w:rsidP="0069066A"/>
    <w:p w14:paraId="44D7ED98" w14:textId="77777777" w:rsidR="0069066A" w:rsidRDefault="0069066A" w:rsidP="0069066A"/>
    <w:p w14:paraId="2AC2A767" w14:textId="77777777" w:rsidR="0069066A" w:rsidRDefault="0069066A" w:rsidP="0069066A"/>
    <w:p w14:paraId="089CE354" w14:textId="77777777" w:rsidR="0069066A" w:rsidRDefault="0069066A" w:rsidP="0069066A"/>
    <w:p w14:paraId="05C9B6E1" w14:textId="77777777" w:rsidR="0069066A" w:rsidRDefault="0069066A" w:rsidP="0069066A"/>
    <w:p w14:paraId="26799368" w14:textId="77777777" w:rsidR="0069066A" w:rsidRDefault="0069066A" w:rsidP="0069066A"/>
    <w:p w14:paraId="2118C311" w14:textId="77777777" w:rsidR="0069066A" w:rsidRDefault="0069066A" w:rsidP="0069066A"/>
    <w:p w14:paraId="4E002530" w14:textId="77777777" w:rsidR="0069066A" w:rsidRDefault="0069066A" w:rsidP="0069066A"/>
    <w:p w14:paraId="769F7D3F" w14:textId="77777777" w:rsidR="0069066A" w:rsidRDefault="0069066A" w:rsidP="0069066A"/>
    <w:p w14:paraId="5F94DFC8" w14:textId="77777777" w:rsidR="0069066A" w:rsidRDefault="0069066A" w:rsidP="0069066A"/>
    <w:p w14:paraId="3050CE00" w14:textId="77777777" w:rsidR="00B16038" w:rsidRDefault="00B16038" w:rsidP="00B16038"/>
    <w:p w14:paraId="26FB9252" w14:textId="77777777" w:rsidR="00B16038" w:rsidRDefault="00B16038" w:rsidP="00B16038"/>
    <w:p w14:paraId="1C290FBC" w14:textId="77777777" w:rsidR="00B16038" w:rsidRPr="00B16038" w:rsidRDefault="00B16038" w:rsidP="00B16038"/>
    <w:p w14:paraId="4650A76A" w14:textId="77777777" w:rsidR="000D6243" w:rsidRDefault="000D6243" w:rsidP="000D6243">
      <w:pPr>
        <w:ind w:firstLine="0"/>
      </w:pPr>
    </w:p>
    <w:p w14:paraId="783DFDC9" w14:textId="77777777" w:rsidR="000D6243" w:rsidRDefault="000D6243" w:rsidP="000D6243">
      <w:pPr>
        <w:ind w:firstLine="0"/>
      </w:pPr>
    </w:p>
    <w:p w14:paraId="1C65A701" w14:textId="410F26F5" w:rsidR="000D6243" w:rsidRPr="001256CE" w:rsidRDefault="000D6243" w:rsidP="002647ED">
      <w:pPr>
        <w:pStyle w:val="Ttulo1"/>
      </w:pPr>
      <w:bookmarkStart w:id="63" w:name="_Toc169761111"/>
      <w:r w:rsidRPr="001256CE">
        <w:t>Glosario</w:t>
      </w:r>
      <w:bookmarkEnd w:id="63"/>
    </w:p>
    <w:p w14:paraId="4B21842C" w14:textId="77777777" w:rsidR="000D6243" w:rsidRDefault="000D6243" w:rsidP="000D6243">
      <w:pPr>
        <w:ind w:firstLine="0"/>
      </w:pPr>
    </w:p>
    <w:p w14:paraId="5C9E8B0B" w14:textId="77777777" w:rsidR="001256CE" w:rsidRDefault="001256CE" w:rsidP="000D6243">
      <w:pPr>
        <w:ind w:firstLine="0"/>
      </w:pPr>
    </w:p>
    <w:p w14:paraId="1516B35C" w14:textId="77777777" w:rsidR="001256CE" w:rsidRDefault="001256CE" w:rsidP="000D6243">
      <w:pPr>
        <w:ind w:firstLine="0"/>
      </w:pPr>
    </w:p>
    <w:p w14:paraId="1E5EB261" w14:textId="4D7B8D0B" w:rsidR="00570478" w:rsidRDefault="00570478" w:rsidP="00570478">
      <w:pPr>
        <w:pStyle w:val="Sinespaciado"/>
        <w:numPr>
          <w:ilvl w:val="0"/>
          <w:numId w:val="4"/>
        </w:numPr>
      </w:pPr>
      <w:r>
        <w:rPr>
          <w:rStyle w:val="Textoennegrita"/>
        </w:rPr>
        <w:t>Validación:</w:t>
      </w:r>
      <w:r>
        <w:t xml:space="preserve"> Es el proceso de asegurar que un sistema o campo cumple con los requisitos y especificaciones establecidos. En este contexto, hace referencia a la verificación de datos de entrada para garantizar que son correctos y adecuados.</w:t>
      </w:r>
    </w:p>
    <w:p w14:paraId="58CFBF9C" w14:textId="77777777" w:rsidR="00570478" w:rsidRPr="00570478" w:rsidRDefault="00570478" w:rsidP="00570478"/>
    <w:p w14:paraId="31EDF88C" w14:textId="3E2BAE5F" w:rsidR="00570478" w:rsidRDefault="00570478" w:rsidP="00570478">
      <w:pPr>
        <w:pStyle w:val="Sinespaciado"/>
        <w:numPr>
          <w:ilvl w:val="0"/>
          <w:numId w:val="4"/>
        </w:numPr>
      </w:pPr>
      <w:r>
        <w:rPr>
          <w:rStyle w:val="Textoennegrita"/>
        </w:rPr>
        <w:t xml:space="preserve">CEO: </w:t>
      </w:r>
      <w:r>
        <w:t>Es el responsable de la gestión general y de la toma de decisiones en la administración del software.</w:t>
      </w:r>
    </w:p>
    <w:p w14:paraId="5C8F1800" w14:textId="77777777" w:rsidR="00570478" w:rsidRPr="00570478" w:rsidRDefault="00570478" w:rsidP="00570478"/>
    <w:p w14:paraId="1164ED60" w14:textId="38A96E60" w:rsidR="00570478" w:rsidRDefault="00570478" w:rsidP="00570478">
      <w:pPr>
        <w:pStyle w:val="Sinespaciado"/>
        <w:numPr>
          <w:ilvl w:val="0"/>
          <w:numId w:val="4"/>
        </w:numPr>
      </w:pPr>
      <w:r>
        <w:rPr>
          <w:rStyle w:val="Textoennegrita"/>
        </w:rPr>
        <w:t>Interfaz:</w:t>
      </w:r>
      <w:r>
        <w:t xml:space="preserve"> Es el punto de interacción entre dos sistemas, dispositivos o programas.  En este caso hace referencias a las vistas que hay para los diferentes tipos de roles que fueron creados para este software.</w:t>
      </w:r>
    </w:p>
    <w:p w14:paraId="49C72A08" w14:textId="77777777" w:rsidR="001256CE" w:rsidRPr="001256CE" w:rsidRDefault="001256CE" w:rsidP="001256CE"/>
    <w:p w14:paraId="67F33F88" w14:textId="77777777" w:rsidR="00570478" w:rsidRDefault="00570478" w:rsidP="00570478">
      <w:pPr>
        <w:pStyle w:val="Sinespaciado"/>
        <w:numPr>
          <w:ilvl w:val="0"/>
          <w:numId w:val="4"/>
        </w:numPr>
      </w:pPr>
      <w:r>
        <w:rPr>
          <w:rStyle w:val="Textoennegrita"/>
        </w:rPr>
        <w:t>Backend:</w:t>
      </w:r>
      <w:r>
        <w:t xml:space="preserve"> Es la parte del software que se encarga de la lógica, las bases de datos, y el servidor. Es la capa que gestiona el almacenamiento, procesamiento y envío de datos al frontend. El backend es invisible para el usuario final.</w:t>
      </w:r>
    </w:p>
    <w:p w14:paraId="6171F6A7" w14:textId="77777777" w:rsidR="001256CE" w:rsidRPr="001256CE" w:rsidRDefault="001256CE" w:rsidP="001256CE"/>
    <w:p w14:paraId="79D9456E" w14:textId="77777777" w:rsidR="00570478" w:rsidRDefault="00570478" w:rsidP="00570478">
      <w:pPr>
        <w:pStyle w:val="Sinespaciado"/>
        <w:numPr>
          <w:ilvl w:val="0"/>
          <w:numId w:val="4"/>
        </w:numPr>
      </w:pPr>
      <w:r>
        <w:rPr>
          <w:rStyle w:val="Textoennegrita"/>
        </w:rPr>
        <w:lastRenderedPageBreak/>
        <w:t>Frontend:</w:t>
      </w:r>
      <w:r>
        <w:t xml:space="preserve"> Es la parte del software con la que el usuario interactúa directamente. Incluye todo lo que el usuario ve y utiliza en una aplicación o sitio web, como el diseño, los botones, formularios y otros elementos interactivos.</w:t>
      </w:r>
    </w:p>
    <w:p w14:paraId="1C2B18A7" w14:textId="77777777" w:rsidR="001256CE" w:rsidRPr="001256CE" w:rsidRDefault="001256CE" w:rsidP="001256CE"/>
    <w:p w14:paraId="0C4E05FE" w14:textId="2AA79CBD" w:rsidR="001256CE" w:rsidRDefault="00570478" w:rsidP="001256CE">
      <w:pPr>
        <w:pStyle w:val="Sinespaciado"/>
        <w:numPr>
          <w:ilvl w:val="0"/>
          <w:numId w:val="4"/>
        </w:numPr>
      </w:pPr>
      <w:r>
        <w:rPr>
          <w:rStyle w:val="Textoennegrita"/>
        </w:rPr>
        <w:t>Hardware:</w:t>
      </w:r>
      <w:r>
        <w:t xml:space="preserve"> Se refiere a los componentes físicos de un sistema informático, como el procesador, la memoria, los discos duros, y otros dispositivos físicos que componen una computadora.</w:t>
      </w:r>
    </w:p>
    <w:p w14:paraId="346E232A" w14:textId="77777777" w:rsidR="001256CE" w:rsidRPr="001256CE" w:rsidRDefault="001256CE" w:rsidP="001256CE"/>
    <w:p w14:paraId="385118D9" w14:textId="5C0F8F77" w:rsidR="00EB0C21" w:rsidRDefault="00570478" w:rsidP="001256CE">
      <w:pPr>
        <w:pStyle w:val="Sinespaciado"/>
        <w:numPr>
          <w:ilvl w:val="0"/>
          <w:numId w:val="4"/>
        </w:numPr>
      </w:pPr>
      <w:r>
        <w:rPr>
          <w:rStyle w:val="Textoennegrita"/>
        </w:rPr>
        <w:t>Software:</w:t>
      </w:r>
      <w:r>
        <w:t xml:space="preserve"> Es el conjunto de programas y aplicaciones que permiten la realización de tareas específicas en una computadora. Incluye tanto los sistemas operativos como las aplicaciones y utilidades que se ejecutan sobre el hardwa</w:t>
      </w:r>
      <w:r w:rsidR="001256CE">
        <w:t>re.</w:t>
      </w:r>
    </w:p>
    <w:p w14:paraId="4D432038" w14:textId="75DAA2D1" w:rsidR="000D6243" w:rsidRPr="001256CE" w:rsidRDefault="000D6243" w:rsidP="002647ED">
      <w:pPr>
        <w:pStyle w:val="Ttulo1"/>
      </w:pPr>
      <w:bookmarkStart w:id="64" w:name="_Toc169761112"/>
      <w:r w:rsidRPr="001256CE">
        <w:t>Conclusiones</w:t>
      </w:r>
      <w:bookmarkEnd w:id="64"/>
    </w:p>
    <w:p w14:paraId="450E363A" w14:textId="77777777" w:rsidR="000D6243" w:rsidRDefault="000D6243" w:rsidP="000D6243">
      <w:pPr>
        <w:ind w:firstLine="0"/>
      </w:pPr>
    </w:p>
    <w:p w14:paraId="1E6851CC" w14:textId="77777777" w:rsidR="001256CE" w:rsidRDefault="001256CE" w:rsidP="001256CE">
      <w:pPr>
        <w:pStyle w:val="Sinespaciado"/>
      </w:pPr>
    </w:p>
    <w:p w14:paraId="442CEDB4" w14:textId="3EE5CEF5" w:rsidR="001256CE" w:rsidRDefault="001256CE" w:rsidP="001256CE">
      <w:pPr>
        <w:pStyle w:val="Sinespaciado"/>
      </w:pPr>
      <w:r>
        <w:t>En el competitivo sector de la tecnología, la atención y satisfacción del cliente son esenciales para el éxito empresarial. La gestión eficiente de consultas y problemas relacionados con productos tecnológicos, tanto de software como de hardware, puede ser un desafío considerable. Para abordar esta necesidad, hemos desarrollado este software innovador que facilita la gestión de soluciones técnicas, mejorando significativamente la experiencia del cliente.</w:t>
      </w:r>
    </w:p>
    <w:p w14:paraId="40353ACE" w14:textId="77777777" w:rsidR="001256CE" w:rsidRPr="001256CE" w:rsidRDefault="001256CE" w:rsidP="001256CE"/>
    <w:p w14:paraId="6DB407B4" w14:textId="0108A740" w:rsidR="001256CE" w:rsidRDefault="001256CE" w:rsidP="001256CE">
      <w:pPr>
        <w:pStyle w:val="Sinespaciado"/>
      </w:pPr>
      <w:r>
        <w:t>Esta aplicación especializada permite a los técnicos, representantes de servicio al cliente y personal administrativo contar con una plataforma centralizada y fácil de usar para registrar, rastrear y administrar las consultas y problemas de los clientes. Diseñado con un enfoque en la usabilidad, accesibilidad y seguridad de datos, el sistema asegura una experiencia fluida y segura para todos los usuarios.</w:t>
      </w:r>
    </w:p>
    <w:p w14:paraId="77E1F0FD" w14:textId="77777777" w:rsidR="001256CE" w:rsidRPr="001256CE" w:rsidRDefault="001256CE" w:rsidP="001256CE"/>
    <w:p w14:paraId="15889B9D" w14:textId="4404E9F6" w:rsidR="001256CE" w:rsidRDefault="001256CE" w:rsidP="001256CE">
      <w:pPr>
        <w:pStyle w:val="Sinespaciado"/>
      </w:pPr>
      <w:r>
        <w:lastRenderedPageBreak/>
        <w:t>Al implementar este CRM, las empresas pueden optimizar sus procesos de soporte técnico, garantizar una respuesta rápida y efectiva a las solicitudes de los clientes, y mantener una visión clara y detallada del desempeño del equipo de soporte. En última instancia, este sistema no solo mejora la eficiencia operativa, sino que también contribuye a aumentar la satisfacción y fidelización del cliente en un entorno altamente competitivo.</w:t>
      </w:r>
    </w:p>
    <w:p w14:paraId="559CF733" w14:textId="34C69B0C" w:rsidR="001256CE" w:rsidRDefault="001256CE" w:rsidP="001256CE">
      <w:pPr>
        <w:pStyle w:val="Sinespaciado"/>
      </w:pPr>
    </w:p>
    <w:p w14:paraId="02EFF5E4" w14:textId="77777777" w:rsidR="001256CE" w:rsidRDefault="001256CE" w:rsidP="001256CE"/>
    <w:p w14:paraId="33FF069F" w14:textId="77777777" w:rsidR="001256CE" w:rsidRDefault="001256CE" w:rsidP="001256CE"/>
    <w:p w14:paraId="7A08A011" w14:textId="77777777" w:rsidR="001256CE" w:rsidRDefault="001256CE" w:rsidP="001256CE"/>
    <w:p w14:paraId="4DE7918E" w14:textId="77777777" w:rsidR="001256CE" w:rsidRDefault="001256CE" w:rsidP="001256CE"/>
    <w:p w14:paraId="554FF3E7" w14:textId="77777777" w:rsidR="001256CE" w:rsidRDefault="001256CE" w:rsidP="001256CE"/>
    <w:p w14:paraId="5505983E" w14:textId="77777777" w:rsidR="001256CE" w:rsidRDefault="001256CE" w:rsidP="001256CE"/>
    <w:p w14:paraId="0A1F3F29" w14:textId="77777777" w:rsidR="001256CE" w:rsidRDefault="001256CE" w:rsidP="001256CE"/>
    <w:p w14:paraId="451CDA02" w14:textId="77777777" w:rsidR="001256CE" w:rsidRDefault="001256CE" w:rsidP="001256CE"/>
    <w:p w14:paraId="533D73BC" w14:textId="77777777" w:rsidR="001256CE" w:rsidRDefault="001256CE" w:rsidP="001256CE"/>
    <w:p w14:paraId="1806123D" w14:textId="77777777" w:rsidR="001256CE" w:rsidRDefault="001256CE" w:rsidP="001256CE"/>
    <w:p w14:paraId="1CAD938E" w14:textId="6B268B6D" w:rsidR="001256CE" w:rsidRPr="001256CE" w:rsidRDefault="001256CE" w:rsidP="002647ED">
      <w:pPr>
        <w:pStyle w:val="Ttulo1"/>
      </w:pPr>
      <w:bookmarkStart w:id="65" w:name="_Toc169761113"/>
      <w:r>
        <w:t>Referencias Bibliográficas</w:t>
      </w:r>
      <w:bookmarkEnd w:id="65"/>
    </w:p>
    <w:p w14:paraId="21DFAAF1" w14:textId="77777777" w:rsidR="001256CE" w:rsidRDefault="001256CE" w:rsidP="001256CE"/>
    <w:p w14:paraId="6A160DCA" w14:textId="77777777" w:rsidR="001256CE" w:rsidRDefault="001256CE" w:rsidP="009723FE">
      <w:pPr>
        <w:ind w:firstLine="0"/>
      </w:pPr>
    </w:p>
    <w:p w14:paraId="2B7D1043" w14:textId="77777777" w:rsidR="009723FE" w:rsidRDefault="009723FE" w:rsidP="009723FE">
      <w:pPr>
        <w:ind w:firstLine="0"/>
      </w:pPr>
    </w:p>
    <w:p w14:paraId="27036BB7" w14:textId="0B09B85B" w:rsidR="001256CE" w:rsidRDefault="00000000" w:rsidP="005D13F8">
      <w:pPr>
        <w:pStyle w:val="Sinespaciado"/>
        <w:numPr>
          <w:ilvl w:val="0"/>
          <w:numId w:val="4"/>
        </w:numPr>
        <w:rPr>
          <w:rStyle w:val="Textoennegrita"/>
          <w:b w:val="0"/>
          <w:bCs w:val="0"/>
        </w:rPr>
      </w:pPr>
      <w:hyperlink r:id="rId95" w:history="1">
        <w:r w:rsidR="009723FE" w:rsidRPr="00B2697A">
          <w:rPr>
            <w:rStyle w:val="Hipervnculo"/>
          </w:rPr>
          <w:t>https://lucid.app/lucidchart/cba6369e-4dd9-46be-b499-4a23a2baf2e7/edit?page=0_0&amp;invitationId=inv_45f43fe1-2928-4a85-a8e1-c53f293671f0#</w:t>
        </w:r>
      </w:hyperlink>
    </w:p>
    <w:p w14:paraId="764CB74D" w14:textId="60295A68" w:rsidR="009723FE" w:rsidRDefault="00000000" w:rsidP="009723FE">
      <w:pPr>
        <w:pStyle w:val="Sinespaciado"/>
        <w:numPr>
          <w:ilvl w:val="0"/>
          <w:numId w:val="4"/>
        </w:numPr>
        <w:rPr>
          <w:rStyle w:val="Textoennegrita"/>
          <w:b w:val="0"/>
          <w:bCs w:val="0"/>
        </w:rPr>
      </w:pPr>
      <w:hyperlink r:id="rId96" w:history="1">
        <w:r w:rsidR="009723FE" w:rsidRPr="00B2697A">
          <w:rPr>
            <w:rStyle w:val="Hipervnculo"/>
          </w:rPr>
          <w:t>https://lucid.app/lucidchart/4f747ed9-e409-449f-b57d-470e2921ccd8/edit?invitationId=inv_76568456-9a51-4059-89a0-f74ff1a713f0&amp;page=0_0#</w:t>
        </w:r>
      </w:hyperlink>
    </w:p>
    <w:p w14:paraId="5459057F" w14:textId="20392932" w:rsidR="009723FE" w:rsidRPr="00FA6C1E" w:rsidRDefault="009723FE" w:rsidP="00FA6C1E">
      <w:pPr>
        <w:pStyle w:val="Sinespaciado"/>
        <w:ind w:left="1004" w:firstLine="0"/>
        <w:rPr>
          <w:rStyle w:val="Textoennegrita"/>
          <w:b w:val="0"/>
          <w:bCs w:val="0"/>
        </w:rPr>
      </w:pPr>
    </w:p>
    <w:p w14:paraId="2A4280EE" w14:textId="77777777" w:rsidR="009723FE" w:rsidRPr="009723FE" w:rsidRDefault="009723FE" w:rsidP="009723FE"/>
    <w:p w14:paraId="6C6CE302" w14:textId="77777777" w:rsidR="009723FE" w:rsidRPr="009723FE" w:rsidRDefault="009723FE" w:rsidP="009723FE"/>
    <w:p w14:paraId="20159047" w14:textId="77777777" w:rsidR="009723FE" w:rsidRPr="009723FE" w:rsidRDefault="009723FE" w:rsidP="009723FE"/>
    <w:p w14:paraId="1A359004" w14:textId="77777777" w:rsidR="009723FE" w:rsidRPr="009723FE" w:rsidRDefault="009723FE" w:rsidP="009723FE"/>
    <w:p w14:paraId="014B9271" w14:textId="77777777" w:rsidR="009723FE" w:rsidRPr="009723FE" w:rsidRDefault="009723FE" w:rsidP="009723FE"/>
    <w:sectPr w:rsidR="009723FE" w:rsidRPr="009723FE" w:rsidSect="003C2D77">
      <w:headerReference w:type="default" r:id="rId9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F64BF1" w14:textId="77777777" w:rsidR="00365BF8" w:rsidRDefault="00365BF8" w:rsidP="003C2D77">
      <w:r>
        <w:separator/>
      </w:r>
    </w:p>
  </w:endnote>
  <w:endnote w:type="continuationSeparator" w:id="0">
    <w:p w14:paraId="5943EC84" w14:textId="77777777" w:rsidR="00365BF8" w:rsidRDefault="00365BF8" w:rsidP="003C2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271B2" w14:textId="77777777" w:rsidR="00365BF8" w:rsidRDefault="00365BF8" w:rsidP="003C2D77">
      <w:r>
        <w:separator/>
      </w:r>
    </w:p>
  </w:footnote>
  <w:footnote w:type="continuationSeparator" w:id="0">
    <w:p w14:paraId="523D7D30" w14:textId="77777777" w:rsidR="00365BF8" w:rsidRDefault="00365BF8" w:rsidP="003C2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4873444"/>
      <w:docPartObj>
        <w:docPartGallery w:val="Page Numbers (Top of Page)"/>
        <w:docPartUnique/>
      </w:docPartObj>
    </w:sdtPr>
    <w:sdtContent>
      <w:p w14:paraId="18CD6C76" w14:textId="77777777" w:rsidR="0069066A" w:rsidRDefault="0069066A">
        <w:pPr>
          <w:pStyle w:val="Encabezado"/>
          <w:jc w:val="right"/>
        </w:pPr>
        <w:r>
          <w:fldChar w:fldCharType="begin"/>
        </w:r>
        <w:r>
          <w:instrText>PAGE   \* MERGEFORMAT</w:instrText>
        </w:r>
        <w:r>
          <w:fldChar w:fldCharType="separate"/>
        </w:r>
        <w:r w:rsidR="00AF51BB">
          <w:rPr>
            <w:noProof/>
          </w:rPr>
          <w:t>40</w:t>
        </w:r>
        <w:r>
          <w:fldChar w:fldCharType="end"/>
        </w:r>
      </w:p>
    </w:sdtContent>
  </w:sdt>
  <w:p w14:paraId="1BC6B13A" w14:textId="77777777" w:rsidR="0069066A" w:rsidRDefault="0069066A">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265542"/>
    <w:multiLevelType w:val="hybridMultilevel"/>
    <w:tmpl w:val="3D2C2DF2"/>
    <w:lvl w:ilvl="0" w:tplc="07DAA4B0">
      <w:start w:val="1"/>
      <w:numFmt w:val="decimal"/>
      <w:lvlText w:val="%1."/>
      <w:lvlJc w:val="left"/>
      <w:pPr>
        <w:ind w:left="821" w:hanging="360"/>
        <w:jc w:val="left"/>
      </w:pPr>
      <w:rPr>
        <w:rFonts w:ascii="Calibri" w:eastAsia="Calibri" w:hAnsi="Calibri" w:cs="Calibri" w:hint="default"/>
        <w:spacing w:val="-2"/>
        <w:w w:val="100"/>
        <w:sz w:val="22"/>
        <w:szCs w:val="22"/>
        <w:lang w:val="es-ES" w:eastAsia="en-US" w:bidi="ar-SA"/>
      </w:rPr>
    </w:lvl>
    <w:lvl w:ilvl="1" w:tplc="8EC233F4">
      <w:numFmt w:val="bullet"/>
      <w:lvlText w:val="•"/>
      <w:lvlJc w:val="left"/>
      <w:pPr>
        <w:ind w:left="1696" w:hanging="360"/>
      </w:pPr>
      <w:rPr>
        <w:rFonts w:hint="default"/>
        <w:lang w:val="es-ES" w:eastAsia="en-US" w:bidi="ar-SA"/>
      </w:rPr>
    </w:lvl>
    <w:lvl w:ilvl="2" w:tplc="8A020AE2">
      <w:numFmt w:val="bullet"/>
      <w:lvlText w:val="•"/>
      <w:lvlJc w:val="left"/>
      <w:pPr>
        <w:ind w:left="2573" w:hanging="360"/>
      </w:pPr>
      <w:rPr>
        <w:rFonts w:hint="default"/>
        <w:lang w:val="es-ES" w:eastAsia="en-US" w:bidi="ar-SA"/>
      </w:rPr>
    </w:lvl>
    <w:lvl w:ilvl="3" w:tplc="D2222322">
      <w:numFmt w:val="bullet"/>
      <w:lvlText w:val="•"/>
      <w:lvlJc w:val="left"/>
      <w:pPr>
        <w:ind w:left="3449" w:hanging="360"/>
      </w:pPr>
      <w:rPr>
        <w:rFonts w:hint="default"/>
        <w:lang w:val="es-ES" w:eastAsia="en-US" w:bidi="ar-SA"/>
      </w:rPr>
    </w:lvl>
    <w:lvl w:ilvl="4" w:tplc="13A4CF6C">
      <w:numFmt w:val="bullet"/>
      <w:lvlText w:val="•"/>
      <w:lvlJc w:val="left"/>
      <w:pPr>
        <w:ind w:left="4326" w:hanging="360"/>
      </w:pPr>
      <w:rPr>
        <w:rFonts w:hint="default"/>
        <w:lang w:val="es-ES" w:eastAsia="en-US" w:bidi="ar-SA"/>
      </w:rPr>
    </w:lvl>
    <w:lvl w:ilvl="5" w:tplc="02E0A20C">
      <w:numFmt w:val="bullet"/>
      <w:lvlText w:val="•"/>
      <w:lvlJc w:val="left"/>
      <w:pPr>
        <w:ind w:left="5202" w:hanging="360"/>
      </w:pPr>
      <w:rPr>
        <w:rFonts w:hint="default"/>
        <w:lang w:val="es-ES" w:eastAsia="en-US" w:bidi="ar-SA"/>
      </w:rPr>
    </w:lvl>
    <w:lvl w:ilvl="6" w:tplc="3162EE62">
      <w:numFmt w:val="bullet"/>
      <w:lvlText w:val="•"/>
      <w:lvlJc w:val="left"/>
      <w:pPr>
        <w:ind w:left="6079" w:hanging="360"/>
      </w:pPr>
      <w:rPr>
        <w:rFonts w:hint="default"/>
        <w:lang w:val="es-ES" w:eastAsia="en-US" w:bidi="ar-SA"/>
      </w:rPr>
    </w:lvl>
    <w:lvl w:ilvl="7" w:tplc="B1B289EA">
      <w:numFmt w:val="bullet"/>
      <w:lvlText w:val="•"/>
      <w:lvlJc w:val="left"/>
      <w:pPr>
        <w:ind w:left="6955" w:hanging="360"/>
      </w:pPr>
      <w:rPr>
        <w:rFonts w:hint="default"/>
        <w:lang w:val="es-ES" w:eastAsia="en-US" w:bidi="ar-SA"/>
      </w:rPr>
    </w:lvl>
    <w:lvl w:ilvl="8" w:tplc="5D060E26">
      <w:numFmt w:val="bullet"/>
      <w:lvlText w:val="•"/>
      <w:lvlJc w:val="left"/>
      <w:pPr>
        <w:ind w:left="7832" w:hanging="360"/>
      </w:pPr>
      <w:rPr>
        <w:rFonts w:hint="default"/>
        <w:lang w:val="es-ES" w:eastAsia="en-US" w:bidi="ar-SA"/>
      </w:rPr>
    </w:lvl>
  </w:abstractNum>
  <w:abstractNum w:abstractNumId="1" w15:restartNumberingAfterBreak="0">
    <w:nsid w:val="2EFA7C28"/>
    <w:multiLevelType w:val="hybridMultilevel"/>
    <w:tmpl w:val="D4321F1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2" w15:restartNumberingAfterBreak="0">
    <w:nsid w:val="3606427A"/>
    <w:multiLevelType w:val="multilevel"/>
    <w:tmpl w:val="EFA2C4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 w15:restartNumberingAfterBreak="0">
    <w:nsid w:val="5E2463B8"/>
    <w:multiLevelType w:val="hybridMultilevel"/>
    <w:tmpl w:val="D3CA77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4" w15:restartNumberingAfterBreak="0">
    <w:nsid w:val="64501501"/>
    <w:multiLevelType w:val="hybridMultilevel"/>
    <w:tmpl w:val="332804B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5" w15:restartNumberingAfterBreak="0">
    <w:nsid w:val="6FD46A08"/>
    <w:multiLevelType w:val="hybridMultilevel"/>
    <w:tmpl w:val="849E12B8"/>
    <w:lvl w:ilvl="0" w:tplc="C2D26796">
      <w:start w:val="1"/>
      <w:numFmt w:val="decimal"/>
      <w:lvlText w:val="%1."/>
      <w:lvlJc w:val="left"/>
      <w:pPr>
        <w:ind w:left="644" w:hanging="360"/>
      </w:pPr>
      <w:rPr>
        <w:rFonts w:hint="default"/>
      </w:rPr>
    </w:lvl>
    <w:lvl w:ilvl="1" w:tplc="240A0019" w:tentative="1">
      <w:start w:val="1"/>
      <w:numFmt w:val="lowerLetter"/>
      <w:lvlText w:val="%2."/>
      <w:lvlJc w:val="left"/>
      <w:pPr>
        <w:ind w:left="1364" w:hanging="360"/>
      </w:pPr>
    </w:lvl>
    <w:lvl w:ilvl="2" w:tplc="240A001B" w:tentative="1">
      <w:start w:val="1"/>
      <w:numFmt w:val="lowerRoman"/>
      <w:lvlText w:val="%3."/>
      <w:lvlJc w:val="right"/>
      <w:pPr>
        <w:ind w:left="2084" w:hanging="180"/>
      </w:pPr>
    </w:lvl>
    <w:lvl w:ilvl="3" w:tplc="240A000F" w:tentative="1">
      <w:start w:val="1"/>
      <w:numFmt w:val="decimal"/>
      <w:lvlText w:val="%4."/>
      <w:lvlJc w:val="left"/>
      <w:pPr>
        <w:ind w:left="2804" w:hanging="360"/>
      </w:pPr>
    </w:lvl>
    <w:lvl w:ilvl="4" w:tplc="240A0019" w:tentative="1">
      <w:start w:val="1"/>
      <w:numFmt w:val="lowerLetter"/>
      <w:lvlText w:val="%5."/>
      <w:lvlJc w:val="left"/>
      <w:pPr>
        <w:ind w:left="3524" w:hanging="360"/>
      </w:pPr>
    </w:lvl>
    <w:lvl w:ilvl="5" w:tplc="240A001B" w:tentative="1">
      <w:start w:val="1"/>
      <w:numFmt w:val="lowerRoman"/>
      <w:lvlText w:val="%6."/>
      <w:lvlJc w:val="right"/>
      <w:pPr>
        <w:ind w:left="4244" w:hanging="180"/>
      </w:pPr>
    </w:lvl>
    <w:lvl w:ilvl="6" w:tplc="240A000F" w:tentative="1">
      <w:start w:val="1"/>
      <w:numFmt w:val="decimal"/>
      <w:lvlText w:val="%7."/>
      <w:lvlJc w:val="left"/>
      <w:pPr>
        <w:ind w:left="4964" w:hanging="360"/>
      </w:pPr>
    </w:lvl>
    <w:lvl w:ilvl="7" w:tplc="240A0019" w:tentative="1">
      <w:start w:val="1"/>
      <w:numFmt w:val="lowerLetter"/>
      <w:lvlText w:val="%8."/>
      <w:lvlJc w:val="left"/>
      <w:pPr>
        <w:ind w:left="5684" w:hanging="360"/>
      </w:pPr>
    </w:lvl>
    <w:lvl w:ilvl="8" w:tplc="240A001B" w:tentative="1">
      <w:start w:val="1"/>
      <w:numFmt w:val="lowerRoman"/>
      <w:lvlText w:val="%9."/>
      <w:lvlJc w:val="right"/>
      <w:pPr>
        <w:ind w:left="6404" w:hanging="180"/>
      </w:pPr>
    </w:lvl>
  </w:abstractNum>
  <w:num w:numId="1" w16cid:durableId="1645936842">
    <w:abstractNumId w:val="4"/>
  </w:num>
  <w:num w:numId="2" w16cid:durableId="1287469906">
    <w:abstractNumId w:val="3"/>
  </w:num>
  <w:num w:numId="3" w16cid:durableId="743842415">
    <w:abstractNumId w:val="2"/>
  </w:num>
  <w:num w:numId="4" w16cid:durableId="1532767949">
    <w:abstractNumId w:val="1"/>
  </w:num>
  <w:num w:numId="5" w16cid:durableId="1957977908">
    <w:abstractNumId w:val="5"/>
  </w:num>
  <w:num w:numId="6" w16cid:durableId="208452738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eydi carolina rangel reyes">
    <w15:presenceInfo w15:providerId="Windows Live" w15:userId="21785a87502618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8A5"/>
    <w:rsid w:val="00005617"/>
    <w:rsid w:val="00007662"/>
    <w:rsid w:val="0002652D"/>
    <w:rsid w:val="00032F8C"/>
    <w:rsid w:val="00037471"/>
    <w:rsid w:val="00092075"/>
    <w:rsid w:val="000A30DF"/>
    <w:rsid w:val="000B3249"/>
    <w:rsid w:val="000C1F99"/>
    <w:rsid w:val="000D495F"/>
    <w:rsid w:val="000D6243"/>
    <w:rsid w:val="00103230"/>
    <w:rsid w:val="00110FB2"/>
    <w:rsid w:val="00113CF4"/>
    <w:rsid w:val="001256CE"/>
    <w:rsid w:val="00132C74"/>
    <w:rsid w:val="00147DB2"/>
    <w:rsid w:val="001D2389"/>
    <w:rsid w:val="001F11F4"/>
    <w:rsid w:val="001F1DD2"/>
    <w:rsid w:val="001F6209"/>
    <w:rsid w:val="00250755"/>
    <w:rsid w:val="002647ED"/>
    <w:rsid w:val="002735DA"/>
    <w:rsid w:val="00280A27"/>
    <w:rsid w:val="002B3184"/>
    <w:rsid w:val="002F729A"/>
    <w:rsid w:val="003103A9"/>
    <w:rsid w:val="00352B41"/>
    <w:rsid w:val="003627F1"/>
    <w:rsid w:val="00365BF8"/>
    <w:rsid w:val="003919A4"/>
    <w:rsid w:val="003C2D77"/>
    <w:rsid w:val="003E4A98"/>
    <w:rsid w:val="00474EA9"/>
    <w:rsid w:val="004A425E"/>
    <w:rsid w:val="004D4056"/>
    <w:rsid w:val="004E51B1"/>
    <w:rsid w:val="00525AF2"/>
    <w:rsid w:val="005408BD"/>
    <w:rsid w:val="00570478"/>
    <w:rsid w:val="00570DAA"/>
    <w:rsid w:val="00594926"/>
    <w:rsid w:val="005A151E"/>
    <w:rsid w:val="005A6819"/>
    <w:rsid w:val="005C00FE"/>
    <w:rsid w:val="005D13F8"/>
    <w:rsid w:val="00604A11"/>
    <w:rsid w:val="0061279A"/>
    <w:rsid w:val="006144DB"/>
    <w:rsid w:val="00614A69"/>
    <w:rsid w:val="0063037D"/>
    <w:rsid w:val="00636E30"/>
    <w:rsid w:val="006533D4"/>
    <w:rsid w:val="00656A0A"/>
    <w:rsid w:val="00686C18"/>
    <w:rsid w:val="0069066A"/>
    <w:rsid w:val="006A1A44"/>
    <w:rsid w:val="006F107B"/>
    <w:rsid w:val="006F7F79"/>
    <w:rsid w:val="00713033"/>
    <w:rsid w:val="00722E7E"/>
    <w:rsid w:val="00724663"/>
    <w:rsid w:val="007265F3"/>
    <w:rsid w:val="00742B51"/>
    <w:rsid w:val="007D18A5"/>
    <w:rsid w:val="007D4E87"/>
    <w:rsid w:val="007F5E47"/>
    <w:rsid w:val="0080484C"/>
    <w:rsid w:val="00834F4C"/>
    <w:rsid w:val="008454C4"/>
    <w:rsid w:val="008B4E31"/>
    <w:rsid w:val="008C1396"/>
    <w:rsid w:val="009039DD"/>
    <w:rsid w:val="00925EF1"/>
    <w:rsid w:val="00930A74"/>
    <w:rsid w:val="00944F23"/>
    <w:rsid w:val="00954032"/>
    <w:rsid w:val="00966DA0"/>
    <w:rsid w:val="009723FE"/>
    <w:rsid w:val="009C7E56"/>
    <w:rsid w:val="009E4326"/>
    <w:rsid w:val="00A8576F"/>
    <w:rsid w:val="00AE23E1"/>
    <w:rsid w:val="00AF16C2"/>
    <w:rsid w:val="00AF51BB"/>
    <w:rsid w:val="00B16038"/>
    <w:rsid w:val="00B461ED"/>
    <w:rsid w:val="00B4623F"/>
    <w:rsid w:val="00B8369C"/>
    <w:rsid w:val="00BD6598"/>
    <w:rsid w:val="00BE4A30"/>
    <w:rsid w:val="00BF134E"/>
    <w:rsid w:val="00BF1972"/>
    <w:rsid w:val="00C6161F"/>
    <w:rsid w:val="00C657AD"/>
    <w:rsid w:val="00C96292"/>
    <w:rsid w:val="00CC2597"/>
    <w:rsid w:val="00CD2D65"/>
    <w:rsid w:val="00CF0A10"/>
    <w:rsid w:val="00D16159"/>
    <w:rsid w:val="00D31A09"/>
    <w:rsid w:val="00D4081E"/>
    <w:rsid w:val="00D418EE"/>
    <w:rsid w:val="00D51343"/>
    <w:rsid w:val="00D61813"/>
    <w:rsid w:val="00D6592A"/>
    <w:rsid w:val="00D973F3"/>
    <w:rsid w:val="00DB4D29"/>
    <w:rsid w:val="00DF6AD7"/>
    <w:rsid w:val="00E07EF3"/>
    <w:rsid w:val="00E93513"/>
    <w:rsid w:val="00E94EDB"/>
    <w:rsid w:val="00EA7148"/>
    <w:rsid w:val="00EB0C21"/>
    <w:rsid w:val="00EC3466"/>
    <w:rsid w:val="00F05254"/>
    <w:rsid w:val="00F27F1C"/>
    <w:rsid w:val="00F32866"/>
    <w:rsid w:val="00F579D2"/>
    <w:rsid w:val="00F72C94"/>
    <w:rsid w:val="00F9665D"/>
    <w:rsid w:val="00FA264C"/>
    <w:rsid w:val="00FA59E7"/>
    <w:rsid w:val="00FA6C1E"/>
    <w:rsid w:val="00FB3DA3"/>
    <w:rsid w:val="00FB59BE"/>
    <w:rsid w:val="00FC5948"/>
    <w:rsid w:val="00FC7AE1"/>
    <w:rsid w:val="00FE05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4FD87"/>
  <w15:docId w15:val="{223435EC-0BE0-4DF2-A541-9F6038871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6CE"/>
    <w:pPr>
      <w:spacing w:after="0" w:line="240" w:lineRule="auto"/>
      <w:ind w:firstLine="284"/>
    </w:pPr>
    <w:rPr>
      <w:rFonts w:ascii="Times New Roman" w:hAnsi="Times New Roman"/>
      <w:sz w:val="24"/>
    </w:rPr>
  </w:style>
  <w:style w:type="paragraph" w:styleId="Ttulo1">
    <w:name w:val="heading 1"/>
    <w:basedOn w:val="Normal"/>
    <w:next w:val="Normal"/>
    <w:link w:val="Ttulo1Car"/>
    <w:uiPriority w:val="9"/>
    <w:qFormat/>
    <w:rsid w:val="002647ED"/>
    <w:pPr>
      <w:keepNext/>
      <w:keepLines/>
      <w:spacing w:before="240"/>
      <w:jc w:val="center"/>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D16159"/>
    <w:pPr>
      <w:keepNext/>
      <w:keepLines/>
      <w:spacing w:before="40" w:line="360" w:lineRule="auto"/>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70DAA"/>
    <w:pPr>
      <w:keepNext/>
      <w:keepLines/>
      <w:spacing w:before="40"/>
      <w:jc w:val="center"/>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462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C2D77"/>
    <w:pPr>
      <w:tabs>
        <w:tab w:val="center" w:pos="4252"/>
        <w:tab w:val="right" w:pos="8504"/>
      </w:tabs>
    </w:pPr>
  </w:style>
  <w:style w:type="character" w:customStyle="1" w:styleId="EncabezadoCar">
    <w:name w:val="Encabezado Car"/>
    <w:basedOn w:val="Fuentedeprrafopredeter"/>
    <w:link w:val="Encabezado"/>
    <w:uiPriority w:val="99"/>
    <w:rsid w:val="003C2D77"/>
    <w:rPr>
      <w:rFonts w:ascii="Times New Roman" w:hAnsi="Times New Roman"/>
      <w:sz w:val="24"/>
    </w:rPr>
  </w:style>
  <w:style w:type="paragraph" w:styleId="Piedepgina">
    <w:name w:val="footer"/>
    <w:basedOn w:val="Normal"/>
    <w:link w:val="PiedepginaCar"/>
    <w:uiPriority w:val="99"/>
    <w:unhideWhenUsed/>
    <w:rsid w:val="003C2D77"/>
    <w:pPr>
      <w:tabs>
        <w:tab w:val="center" w:pos="4252"/>
        <w:tab w:val="right" w:pos="8504"/>
      </w:tabs>
    </w:pPr>
  </w:style>
  <w:style w:type="character" w:customStyle="1" w:styleId="PiedepginaCar">
    <w:name w:val="Pie de página Car"/>
    <w:basedOn w:val="Fuentedeprrafopredeter"/>
    <w:link w:val="Piedepgina"/>
    <w:uiPriority w:val="99"/>
    <w:rsid w:val="003C2D77"/>
    <w:rPr>
      <w:rFonts w:ascii="Times New Roman" w:hAnsi="Times New Roman"/>
      <w:sz w:val="24"/>
    </w:rPr>
  </w:style>
  <w:style w:type="paragraph" w:styleId="Sinespaciado">
    <w:name w:val="No Spacing"/>
    <w:aliases w:val="Normal2"/>
    <w:next w:val="Normal"/>
    <w:uiPriority w:val="1"/>
    <w:qFormat/>
    <w:rsid w:val="009C7E56"/>
    <w:pPr>
      <w:spacing w:after="0" w:line="480" w:lineRule="auto"/>
      <w:ind w:firstLine="284"/>
    </w:pPr>
    <w:rPr>
      <w:rFonts w:ascii="Times New Roman" w:hAnsi="Times New Roman"/>
      <w:sz w:val="24"/>
    </w:rPr>
  </w:style>
  <w:style w:type="table" w:styleId="Tablaconcuadrcula">
    <w:name w:val="Table Grid"/>
    <w:basedOn w:val="Tablanormal"/>
    <w:uiPriority w:val="39"/>
    <w:rsid w:val="004D4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D40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2Car">
    <w:name w:val="Título 2 Car"/>
    <w:basedOn w:val="Fuentedeprrafopredeter"/>
    <w:link w:val="Ttulo2"/>
    <w:uiPriority w:val="9"/>
    <w:rsid w:val="00D16159"/>
    <w:rPr>
      <w:rFonts w:ascii="Times New Roman" w:eastAsiaTheme="majorEastAsia" w:hAnsi="Times New Roman" w:cstheme="majorBidi"/>
      <w:b/>
      <w:color w:val="000000" w:themeColor="text1"/>
      <w:sz w:val="24"/>
      <w:szCs w:val="26"/>
    </w:rPr>
  </w:style>
  <w:style w:type="character" w:customStyle="1" w:styleId="Ttulo1Car">
    <w:name w:val="Título 1 Car"/>
    <w:basedOn w:val="Fuentedeprrafopredeter"/>
    <w:link w:val="Ttulo1"/>
    <w:uiPriority w:val="9"/>
    <w:rsid w:val="002647ED"/>
    <w:rPr>
      <w:rFonts w:ascii="Times New Roman" w:eastAsiaTheme="majorEastAsia" w:hAnsi="Times New Roman" w:cstheme="majorBidi"/>
      <w:b/>
      <w:color w:val="000000" w:themeColor="text1"/>
      <w:sz w:val="28"/>
      <w:szCs w:val="32"/>
    </w:rPr>
  </w:style>
  <w:style w:type="paragraph" w:styleId="NormalWeb">
    <w:name w:val="Normal (Web)"/>
    <w:basedOn w:val="Normal"/>
    <w:uiPriority w:val="99"/>
    <w:unhideWhenUsed/>
    <w:rsid w:val="00005617"/>
    <w:pPr>
      <w:spacing w:before="100" w:beforeAutospacing="1" w:after="100" w:afterAutospacing="1"/>
      <w:ind w:firstLine="0"/>
    </w:pPr>
    <w:rPr>
      <w:rFonts w:eastAsia="Times New Roman" w:cs="Times New Roman"/>
      <w:szCs w:val="24"/>
      <w:lang w:val="es-CO" w:eastAsia="es-CO"/>
    </w:rPr>
  </w:style>
  <w:style w:type="character" w:customStyle="1" w:styleId="Ttulo4Car">
    <w:name w:val="Título 4 Car"/>
    <w:basedOn w:val="Fuentedeprrafopredeter"/>
    <w:link w:val="Ttulo4"/>
    <w:uiPriority w:val="9"/>
    <w:semiHidden/>
    <w:rsid w:val="00B4623F"/>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570478"/>
    <w:rPr>
      <w:b/>
      <w:bCs/>
    </w:rPr>
  </w:style>
  <w:style w:type="character" w:styleId="Hipervnculo">
    <w:name w:val="Hyperlink"/>
    <w:basedOn w:val="Fuentedeprrafopredeter"/>
    <w:uiPriority w:val="99"/>
    <w:unhideWhenUsed/>
    <w:rsid w:val="009723FE"/>
    <w:rPr>
      <w:color w:val="0563C1" w:themeColor="hyperlink"/>
      <w:u w:val="single"/>
    </w:rPr>
  </w:style>
  <w:style w:type="character" w:customStyle="1" w:styleId="Mencinsinresolver1">
    <w:name w:val="Mención sin resolver1"/>
    <w:basedOn w:val="Fuentedeprrafopredeter"/>
    <w:uiPriority w:val="99"/>
    <w:semiHidden/>
    <w:unhideWhenUsed/>
    <w:rsid w:val="009723FE"/>
    <w:rPr>
      <w:color w:val="605E5C"/>
      <w:shd w:val="clear" w:color="auto" w:fill="E1DFDD"/>
    </w:rPr>
  </w:style>
  <w:style w:type="character" w:styleId="Hipervnculovisitado">
    <w:name w:val="FollowedHyperlink"/>
    <w:basedOn w:val="Fuentedeprrafopredeter"/>
    <w:uiPriority w:val="99"/>
    <w:semiHidden/>
    <w:unhideWhenUsed/>
    <w:rsid w:val="009723FE"/>
    <w:rPr>
      <w:color w:val="954F72" w:themeColor="followedHyperlink"/>
      <w:u w:val="single"/>
    </w:rPr>
  </w:style>
  <w:style w:type="paragraph" w:styleId="TtuloTDC">
    <w:name w:val="TOC Heading"/>
    <w:basedOn w:val="Ttulo1"/>
    <w:next w:val="Normal"/>
    <w:uiPriority w:val="39"/>
    <w:unhideWhenUsed/>
    <w:qFormat/>
    <w:rsid w:val="00FA6C1E"/>
    <w:pPr>
      <w:spacing w:line="259" w:lineRule="auto"/>
      <w:ind w:firstLine="0"/>
      <w:outlineLvl w:val="9"/>
    </w:pPr>
    <w:rPr>
      <w:lang w:val="es-CO" w:eastAsia="es-CO"/>
    </w:rPr>
  </w:style>
  <w:style w:type="character" w:customStyle="1" w:styleId="Ttulo3Car">
    <w:name w:val="Título 3 Car"/>
    <w:basedOn w:val="Fuentedeprrafopredeter"/>
    <w:link w:val="Ttulo3"/>
    <w:uiPriority w:val="9"/>
    <w:rsid w:val="00570DAA"/>
    <w:rPr>
      <w:rFonts w:ascii="Times New Roman" w:eastAsiaTheme="majorEastAsia" w:hAnsi="Times New Roman" w:cstheme="majorBidi"/>
      <w:b/>
      <w:color w:val="000000" w:themeColor="text1"/>
      <w:sz w:val="24"/>
      <w:szCs w:val="24"/>
    </w:rPr>
  </w:style>
  <w:style w:type="paragraph" w:styleId="TDC1">
    <w:name w:val="toc 1"/>
    <w:basedOn w:val="Normal"/>
    <w:next w:val="Normal"/>
    <w:autoRedefine/>
    <w:uiPriority w:val="39"/>
    <w:unhideWhenUsed/>
    <w:rsid w:val="005D13F8"/>
    <w:pPr>
      <w:spacing w:after="100"/>
    </w:pPr>
  </w:style>
  <w:style w:type="paragraph" w:styleId="TDC2">
    <w:name w:val="toc 2"/>
    <w:basedOn w:val="Normal"/>
    <w:next w:val="Normal"/>
    <w:autoRedefine/>
    <w:uiPriority w:val="39"/>
    <w:unhideWhenUsed/>
    <w:rsid w:val="005D13F8"/>
    <w:pPr>
      <w:spacing w:after="100"/>
      <w:ind w:left="240"/>
    </w:pPr>
  </w:style>
  <w:style w:type="paragraph" w:styleId="TDC3">
    <w:name w:val="toc 3"/>
    <w:basedOn w:val="Normal"/>
    <w:next w:val="Normal"/>
    <w:autoRedefine/>
    <w:uiPriority w:val="39"/>
    <w:unhideWhenUsed/>
    <w:rsid w:val="005D13F8"/>
    <w:pPr>
      <w:spacing w:after="100"/>
      <w:ind w:left="480"/>
    </w:pPr>
  </w:style>
  <w:style w:type="character" w:customStyle="1" w:styleId="Mencinsinresolver2">
    <w:name w:val="Mención sin resolver2"/>
    <w:basedOn w:val="Fuentedeprrafopredeter"/>
    <w:uiPriority w:val="99"/>
    <w:semiHidden/>
    <w:unhideWhenUsed/>
    <w:rsid w:val="000D495F"/>
    <w:rPr>
      <w:color w:val="605E5C"/>
      <w:shd w:val="clear" w:color="auto" w:fill="E1DFDD"/>
    </w:rPr>
  </w:style>
  <w:style w:type="paragraph" w:styleId="Prrafodelista">
    <w:name w:val="List Paragraph"/>
    <w:basedOn w:val="Normal"/>
    <w:uiPriority w:val="1"/>
    <w:qFormat/>
    <w:rsid w:val="00B160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794096">
      <w:bodyDiv w:val="1"/>
      <w:marLeft w:val="0"/>
      <w:marRight w:val="0"/>
      <w:marTop w:val="0"/>
      <w:marBottom w:val="0"/>
      <w:divBdr>
        <w:top w:val="none" w:sz="0" w:space="0" w:color="auto"/>
        <w:left w:val="none" w:sz="0" w:space="0" w:color="auto"/>
        <w:bottom w:val="none" w:sz="0" w:space="0" w:color="auto"/>
        <w:right w:val="none" w:sz="0" w:space="0" w:color="auto"/>
      </w:divBdr>
      <w:divsChild>
        <w:div w:id="774324178">
          <w:marLeft w:val="0"/>
          <w:marRight w:val="0"/>
          <w:marTop w:val="0"/>
          <w:marBottom w:val="0"/>
          <w:divBdr>
            <w:top w:val="none" w:sz="0" w:space="0" w:color="auto"/>
            <w:left w:val="none" w:sz="0" w:space="0" w:color="auto"/>
            <w:bottom w:val="none" w:sz="0" w:space="0" w:color="auto"/>
            <w:right w:val="none" w:sz="0" w:space="0" w:color="auto"/>
          </w:divBdr>
          <w:divsChild>
            <w:div w:id="1850095980">
              <w:marLeft w:val="0"/>
              <w:marRight w:val="0"/>
              <w:marTop w:val="0"/>
              <w:marBottom w:val="0"/>
              <w:divBdr>
                <w:top w:val="none" w:sz="0" w:space="0" w:color="auto"/>
                <w:left w:val="none" w:sz="0" w:space="0" w:color="auto"/>
                <w:bottom w:val="none" w:sz="0" w:space="0" w:color="auto"/>
                <w:right w:val="none" w:sz="0" w:space="0" w:color="auto"/>
              </w:divBdr>
            </w:div>
            <w:div w:id="2123182940">
              <w:marLeft w:val="0"/>
              <w:marRight w:val="0"/>
              <w:marTop w:val="0"/>
              <w:marBottom w:val="0"/>
              <w:divBdr>
                <w:top w:val="none" w:sz="0" w:space="0" w:color="auto"/>
                <w:left w:val="none" w:sz="0" w:space="0" w:color="auto"/>
                <w:bottom w:val="none" w:sz="0" w:space="0" w:color="auto"/>
                <w:right w:val="none" w:sz="0" w:space="0" w:color="auto"/>
              </w:divBdr>
            </w:div>
            <w:div w:id="1733236972">
              <w:marLeft w:val="0"/>
              <w:marRight w:val="0"/>
              <w:marTop w:val="0"/>
              <w:marBottom w:val="0"/>
              <w:divBdr>
                <w:top w:val="none" w:sz="0" w:space="0" w:color="auto"/>
                <w:left w:val="none" w:sz="0" w:space="0" w:color="auto"/>
                <w:bottom w:val="none" w:sz="0" w:space="0" w:color="auto"/>
                <w:right w:val="none" w:sz="0" w:space="0" w:color="auto"/>
              </w:divBdr>
            </w:div>
            <w:div w:id="378747581">
              <w:marLeft w:val="0"/>
              <w:marRight w:val="0"/>
              <w:marTop w:val="0"/>
              <w:marBottom w:val="0"/>
              <w:divBdr>
                <w:top w:val="none" w:sz="0" w:space="0" w:color="auto"/>
                <w:left w:val="none" w:sz="0" w:space="0" w:color="auto"/>
                <w:bottom w:val="none" w:sz="0" w:space="0" w:color="auto"/>
                <w:right w:val="none" w:sz="0" w:space="0" w:color="auto"/>
              </w:divBdr>
            </w:div>
            <w:div w:id="65223037">
              <w:marLeft w:val="0"/>
              <w:marRight w:val="0"/>
              <w:marTop w:val="0"/>
              <w:marBottom w:val="0"/>
              <w:divBdr>
                <w:top w:val="none" w:sz="0" w:space="0" w:color="auto"/>
                <w:left w:val="none" w:sz="0" w:space="0" w:color="auto"/>
                <w:bottom w:val="none" w:sz="0" w:space="0" w:color="auto"/>
                <w:right w:val="none" w:sz="0" w:space="0" w:color="auto"/>
              </w:divBdr>
            </w:div>
            <w:div w:id="443311565">
              <w:marLeft w:val="0"/>
              <w:marRight w:val="0"/>
              <w:marTop w:val="0"/>
              <w:marBottom w:val="0"/>
              <w:divBdr>
                <w:top w:val="none" w:sz="0" w:space="0" w:color="auto"/>
                <w:left w:val="none" w:sz="0" w:space="0" w:color="auto"/>
                <w:bottom w:val="none" w:sz="0" w:space="0" w:color="auto"/>
                <w:right w:val="none" w:sz="0" w:space="0" w:color="auto"/>
              </w:divBdr>
            </w:div>
            <w:div w:id="32772438">
              <w:marLeft w:val="0"/>
              <w:marRight w:val="0"/>
              <w:marTop w:val="0"/>
              <w:marBottom w:val="0"/>
              <w:divBdr>
                <w:top w:val="none" w:sz="0" w:space="0" w:color="auto"/>
                <w:left w:val="none" w:sz="0" w:space="0" w:color="auto"/>
                <w:bottom w:val="none" w:sz="0" w:space="0" w:color="auto"/>
                <w:right w:val="none" w:sz="0" w:space="0" w:color="auto"/>
              </w:divBdr>
            </w:div>
            <w:div w:id="358749617">
              <w:marLeft w:val="0"/>
              <w:marRight w:val="0"/>
              <w:marTop w:val="0"/>
              <w:marBottom w:val="0"/>
              <w:divBdr>
                <w:top w:val="none" w:sz="0" w:space="0" w:color="auto"/>
                <w:left w:val="none" w:sz="0" w:space="0" w:color="auto"/>
                <w:bottom w:val="none" w:sz="0" w:space="0" w:color="auto"/>
                <w:right w:val="none" w:sz="0" w:space="0" w:color="auto"/>
              </w:divBdr>
            </w:div>
            <w:div w:id="1222012439">
              <w:marLeft w:val="0"/>
              <w:marRight w:val="0"/>
              <w:marTop w:val="0"/>
              <w:marBottom w:val="0"/>
              <w:divBdr>
                <w:top w:val="none" w:sz="0" w:space="0" w:color="auto"/>
                <w:left w:val="none" w:sz="0" w:space="0" w:color="auto"/>
                <w:bottom w:val="none" w:sz="0" w:space="0" w:color="auto"/>
                <w:right w:val="none" w:sz="0" w:space="0" w:color="auto"/>
              </w:divBdr>
            </w:div>
            <w:div w:id="345134334">
              <w:marLeft w:val="0"/>
              <w:marRight w:val="0"/>
              <w:marTop w:val="0"/>
              <w:marBottom w:val="0"/>
              <w:divBdr>
                <w:top w:val="none" w:sz="0" w:space="0" w:color="auto"/>
                <w:left w:val="none" w:sz="0" w:space="0" w:color="auto"/>
                <w:bottom w:val="none" w:sz="0" w:space="0" w:color="auto"/>
                <w:right w:val="none" w:sz="0" w:space="0" w:color="auto"/>
              </w:divBdr>
            </w:div>
            <w:div w:id="1131168794">
              <w:marLeft w:val="0"/>
              <w:marRight w:val="0"/>
              <w:marTop w:val="0"/>
              <w:marBottom w:val="0"/>
              <w:divBdr>
                <w:top w:val="none" w:sz="0" w:space="0" w:color="auto"/>
                <w:left w:val="none" w:sz="0" w:space="0" w:color="auto"/>
                <w:bottom w:val="none" w:sz="0" w:space="0" w:color="auto"/>
                <w:right w:val="none" w:sz="0" w:space="0" w:color="auto"/>
              </w:divBdr>
            </w:div>
            <w:div w:id="1154564327">
              <w:marLeft w:val="0"/>
              <w:marRight w:val="0"/>
              <w:marTop w:val="0"/>
              <w:marBottom w:val="0"/>
              <w:divBdr>
                <w:top w:val="none" w:sz="0" w:space="0" w:color="auto"/>
                <w:left w:val="none" w:sz="0" w:space="0" w:color="auto"/>
                <w:bottom w:val="none" w:sz="0" w:space="0" w:color="auto"/>
                <w:right w:val="none" w:sz="0" w:space="0" w:color="auto"/>
              </w:divBdr>
            </w:div>
            <w:div w:id="102775180">
              <w:marLeft w:val="0"/>
              <w:marRight w:val="0"/>
              <w:marTop w:val="0"/>
              <w:marBottom w:val="0"/>
              <w:divBdr>
                <w:top w:val="none" w:sz="0" w:space="0" w:color="auto"/>
                <w:left w:val="none" w:sz="0" w:space="0" w:color="auto"/>
                <w:bottom w:val="none" w:sz="0" w:space="0" w:color="auto"/>
                <w:right w:val="none" w:sz="0" w:space="0" w:color="auto"/>
              </w:divBdr>
            </w:div>
            <w:div w:id="1209611456">
              <w:marLeft w:val="0"/>
              <w:marRight w:val="0"/>
              <w:marTop w:val="0"/>
              <w:marBottom w:val="0"/>
              <w:divBdr>
                <w:top w:val="none" w:sz="0" w:space="0" w:color="auto"/>
                <w:left w:val="none" w:sz="0" w:space="0" w:color="auto"/>
                <w:bottom w:val="none" w:sz="0" w:space="0" w:color="auto"/>
                <w:right w:val="none" w:sz="0" w:space="0" w:color="auto"/>
              </w:divBdr>
            </w:div>
            <w:div w:id="1107389682">
              <w:marLeft w:val="0"/>
              <w:marRight w:val="0"/>
              <w:marTop w:val="0"/>
              <w:marBottom w:val="0"/>
              <w:divBdr>
                <w:top w:val="none" w:sz="0" w:space="0" w:color="auto"/>
                <w:left w:val="none" w:sz="0" w:space="0" w:color="auto"/>
                <w:bottom w:val="none" w:sz="0" w:space="0" w:color="auto"/>
                <w:right w:val="none" w:sz="0" w:space="0" w:color="auto"/>
              </w:divBdr>
            </w:div>
            <w:div w:id="981352858">
              <w:marLeft w:val="0"/>
              <w:marRight w:val="0"/>
              <w:marTop w:val="0"/>
              <w:marBottom w:val="0"/>
              <w:divBdr>
                <w:top w:val="none" w:sz="0" w:space="0" w:color="auto"/>
                <w:left w:val="none" w:sz="0" w:space="0" w:color="auto"/>
                <w:bottom w:val="none" w:sz="0" w:space="0" w:color="auto"/>
                <w:right w:val="none" w:sz="0" w:space="0" w:color="auto"/>
              </w:divBdr>
            </w:div>
            <w:div w:id="1400522325">
              <w:marLeft w:val="0"/>
              <w:marRight w:val="0"/>
              <w:marTop w:val="0"/>
              <w:marBottom w:val="0"/>
              <w:divBdr>
                <w:top w:val="none" w:sz="0" w:space="0" w:color="auto"/>
                <w:left w:val="none" w:sz="0" w:space="0" w:color="auto"/>
                <w:bottom w:val="none" w:sz="0" w:space="0" w:color="auto"/>
                <w:right w:val="none" w:sz="0" w:space="0" w:color="auto"/>
              </w:divBdr>
            </w:div>
            <w:div w:id="1018197749">
              <w:marLeft w:val="0"/>
              <w:marRight w:val="0"/>
              <w:marTop w:val="0"/>
              <w:marBottom w:val="0"/>
              <w:divBdr>
                <w:top w:val="none" w:sz="0" w:space="0" w:color="auto"/>
                <w:left w:val="none" w:sz="0" w:space="0" w:color="auto"/>
                <w:bottom w:val="none" w:sz="0" w:space="0" w:color="auto"/>
                <w:right w:val="none" w:sz="0" w:space="0" w:color="auto"/>
              </w:divBdr>
            </w:div>
            <w:div w:id="828449878">
              <w:marLeft w:val="0"/>
              <w:marRight w:val="0"/>
              <w:marTop w:val="0"/>
              <w:marBottom w:val="0"/>
              <w:divBdr>
                <w:top w:val="none" w:sz="0" w:space="0" w:color="auto"/>
                <w:left w:val="none" w:sz="0" w:space="0" w:color="auto"/>
                <w:bottom w:val="none" w:sz="0" w:space="0" w:color="auto"/>
                <w:right w:val="none" w:sz="0" w:space="0" w:color="auto"/>
              </w:divBdr>
            </w:div>
            <w:div w:id="197157799">
              <w:marLeft w:val="0"/>
              <w:marRight w:val="0"/>
              <w:marTop w:val="0"/>
              <w:marBottom w:val="0"/>
              <w:divBdr>
                <w:top w:val="none" w:sz="0" w:space="0" w:color="auto"/>
                <w:left w:val="none" w:sz="0" w:space="0" w:color="auto"/>
                <w:bottom w:val="none" w:sz="0" w:space="0" w:color="auto"/>
                <w:right w:val="none" w:sz="0" w:space="0" w:color="auto"/>
              </w:divBdr>
            </w:div>
            <w:div w:id="805125562">
              <w:marLeft w:val="0"/>
              <w:marRight w:val="0"/>
              <w:marTop w:val="0"/>
              <w:marBottom w:val="0"/>
              <w:divBdr>
                <w:top w:val="none" w:sz="0" w:space="0" w:color="auto"/>
                <w:left w:val="none" w:sz="0" w:space="0" w:color="auto"/>
                <w:bottom w:val="none" w:sz="0" w:space="0" w:color="auto"/>
                <w:right w:val="none" w:sz="0" w:space="0" w:color="auto"/>
              </w:divBdr>
            </w:div>
            <w:div w:id="619917698">
              <w:marLeft w:val="0"/>
              <w:marRight w:val="0"/>
              <w:marTop w:val="0"/>
              <w:marBottom w:val="0"/>
              <w:divBdr>
                <w:top w:val="none" w:sz="0" w:space="0" w:color="auto"/>
                <w:left w:val="none" w:sz="0" w:space="0" w:color="auto"/>
                <w:bottom w:val="none" w:sz="0" w:space="0" w:color="auto"/>
                <w:right w:val="none" w:sz="0" w:space="0" w:color="auto"/>
              </w:divBdr>
            </w:div>
            <w:div w:id="1866089009">
              <w:marLeft w:val="0"/>
              <w:marRight w:val="0"/>
              <w:marTop w:val="0"/>
              <w:marBottom w:val="0"/>
              <w:divBdr>
                <w:top w:val="none" w:sz="0" w:space="0" w:color="auto"/>
                <w:left w:val="none" w:sz="0" w:space="0" w:color="auto"/>
                <w:bottom w:val="none" w:sz="0" w:space="0" w:color="auto"/>
                <w:right w:val="none" w:sz="0" w:space="0" w:color="auto"/>
              </w:divBdr>
            </w:div>
            <w:div w:id="1562591940">
              <w:marLeft w:val="0"/>
              <w:marRight w:val="0"/>
              <w:marTop w:val="0"/>
              <w:marBottom w:val="0"/>
              <w:divBdr>
                <w:top w:val="none" w:sz="0" w:space="0" w:color="auto"/>
                <w:left w:val="none" w:sz="0" w:space="0" w:color="auto"/>
                <w:bottom w:val="none" w:sz="0" w:space="0" w:color="auto"/>
                <w:right w:val="none" w:sz="0" w:space="0" w:color="auto"/>
              </w:divBdr>
            </w:div>
            <w:div w:id="1855338302">
              <w:marLeft w:val="0"/>
              <w:marRight w:val="0"/>
              <w:marTop w:val="0"/>
              <w:marBottom w:val="0"/>
              <w:divBdr>
                <w:top w:val="none" w:sz="0" w:space="0" w:color="auto"/>
                <w:left w:val="none" w:sz="0" w:space="0" w:color="auto"/>
                <w:bottom w:val="none" w:sz="0" w:space="0" w:color="auto"/>
                <w:right w:val="none" w:sz="0" w:space="0" w:color="auto"/>
              </w:divBdr>
            </w:div>
            <w:div w:id="1501777628">
              <w:marLeft w:val="0"/>
              <w:marRight w:val="0"/>
              <w:marTop w:val="0"/>
              <w:marBottom w:val="0"/>
              <w:divBdr>
                <w:top w:val="none" w:sz="0" w:space="0" w:color="auto"/>
                <w:left w:val="none" w:sz="0" w:space="0" w:color="auto"/>
                <w:bottom w:val="none" w:sz="0" w:space="0" w:color="auto"/>
                <w:right w:val="none" w:sz="0" w:space="0" w:color="auto"/>
              </w:divBdr>
            </w:div>
            <w:div w:id="1734155429">
              <w:marLeft w:val="0"/>
              <w:marRight w:val="0"/>
              <w:marTop w:val="0"/>
              <w:marBottom w:val="0"/>
              <w:divBdr>
                <w:top w:val="none" w:sz="0" w:space="0" w:color="auto"/>
                <w:left w:val="none" w:sz="0" w:space="0" w:color="auto"/>
                <w:bottom w:val="none" w:sz="0" w:space="0" w:color="auto"/>
                <w:right w:val="none" w:sz="0" w:space="0" w:color="auto"/>
              </w:divBdr>
            </w:div>
            <w:div w:id="1666588135">
              <w:marLeft w:val="0"/>
              <w:marRight w:val="0"/>
              <w:marTop w:val="0"/>
              <w:marBottom w:val="0"/>
              <w:divBdr>
                <w:top w:val="none" w:sz="0" w:space="0" w:color="auto"/>
                <w:left w:val="none" w:sz="0" w:space="0" w:color="auto"/>
                <w:bottom w:val="none" w:sz="0" w:space="0" w:color="auto"/>
                <w:right w:val="none" w:sz="0" w:space="0" w:color="auto"/>
              </w:divBdr>
            </w:div>
            <w:div w:id="81221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49583">
      <w:bodyDiv w:val="1"/>
      <w:marLeft w:val="0"/>
      <w:marRight w:val="0"/>
      <w:marTop w:val="0"/>
      <w:marBottom w:val="0"/>
      <w:divBdr>
        <w:top w:val="none" w:sz="0" w:space="0" w:color="auto"/>
        <w:left w:val="none" w:sz="0" w:space="0" w:color="auto"/>
        <w:bottom w:val="none" w:sz="0" w:space="0" w:color="auto"/>
        <w:right w:val="none" w:sz="0" w:space="0" w:color="auto"/>
      </w:divBdr>
    </w:div>
    <w:div w:id="1288047969">
      <w:bodyDiv w:val="1"/>
      <w:marLeft w:val="0"/>
      <w:marRight w:val="0"/>
      <w:marTop w:val="0"/>
      <w:marBottom w:val="0"/>
      <w:divBdr>
        <w:top w:val="none" w:sz="0" w:space="0" w:color="auto"/>
        <w:left w:val="none" w:sz="0" w:space="0" w:color="auto"/>
        <w:bottom w:val="none" w:sz="0" w:space="0" w:color="auto"/>
        <w:right w:val="none" w:sz="0" w:space="0" w:color="auto"/>
      </w:divBdr>
    </w:div>
    <w:div w:id="1740982980">
      <w:bodyDiv w:val="1"/>
      <w:marLeft w:val="0"/>
      <w:marRight w:val="0"/>
      <w:marTop w:val="0"/>
      <w:marBottom w:val="0"/>
      <w:divBdr>
        <w:top w:val="none" w:sz="0" w:space="0" w:color="auto"/>
        <w:left w:val="none" w:sz="0" w:space="0" w:color="auto"/>
        <w:bottom w:val="none" w:sz="0" w:space="0" w:color="auto"/>
        <w:right w:val="none" w:sz="0" w:space="0" w:color="auto"/>
      </w:divBdr>
    </w:div>
    <w:div w:id="2076704944">
      <w:bodyDiv w:val="1"/>
      <w:marLeft w:val="0"/>
      <w:marRight w:val="0"/>
      <w:marTop w:val="0"/>
      <w:marBottom w:val="0"/>
      <w:divBdr>
        <w:top w:val="none" w:sz="0" w:space="0" w:color="auto"/>
        <w:left w:val="none" w:sz="0" w:space="0" w:color="auto"/>
        <w:bottom w:val="none" w:sz="0" w:space="0" w:color="auto"/>
        <w:right w:val="none" w:sz="0" w:space="0" w:color="auto"/>
      </w:divBdr>
    </w:div>
    <w:div w:id="2119983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lucid.app/lucidchart/cba6369e-4dd9-46be-b499-4a23a2baf2e7/edit?page=0_0&amp;invitationId=inv_45f43fe1-2928-4a85-a8e1-c53f293671f0"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github.com/ohany27/CRM" TargetMode="External"/><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yperlink" Target="https://lucid.app/lucidchart/4f747ed9-e409-449f-b57d-470e2921ccd8/edit?invitationId=inv_76568456-9a51-4059-89a0-f74ff1a713f0&amp;page=0_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jpeg"/><Relationship Id="rId87" Type="http://schemas.openxmlformats.org/officeDocument/2006/relationships/image" Target="media/image79.png"/><Relationship Id="rId61" Type="http://schemas.openxmlformats.org/officeDocument/2006/relationships/image" Target="media/image53.jpe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BE549-EE87-4E9D-87DF-55435D32F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45</Pages>
  <Words>3800</Words>
  <Characters>20906</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brandon alexis valderrama izquierdo</cp:lastModifiedBy>
  <cp:revision>15</cp:revision>
  <dcterms:created xsi:type="dcterms:W3CDTF">2024-06-17T22:28:00Z</dcterms:created>
  <dcterms:modified xsi:type="dcterms:W3CDTF">2024-06-26T01:13:00Z</dcterms:modified>
</cp:coreProperties>
</file>